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1C5EB" w14:textId="77777777" w:rsidR="00D377A8" w:rsidRDefault="005D75D1">
      <w:pPr>
        <w:jc w:val="both"/>
        <w:rPr>
          <w:rFonts w:eastAsia="SimSun" w:cs="Times New Roman"/>
          <w:b/>
          <w:bCs/>
          <w:sz w:val="26"/>
          <w:szCs w:val="26"/>
        </w:rPr>
      </w:pPr>
      <w:r>
        <w:rPr>
          <w:rFonts w:eastAsia="SimSun" w:cs="Times New Roman"/>
          <w:b/>
          <w:bCs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A841D2C" wp14:editId="723DA4F8">
                <wp:simplePos x="0" y="0"/>
                <wp:positionH relativeFrom="page">
                  <wp:posOffset>640080</wp:posOffset>
                </wp:positionH>
                <wp:positionV relativeFrom="paragraph">
                  <wp:posOffset>-190500</wp:posOffset>
                </wp:positionV>
                <wp:extent cx="6362700" cy="9730740"/>
                <wp:effectExtent l="0" t="0" r="0" b="381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2700" cy="9730740"/>
                          <a:chOff x="1625" y="1003"/>
                          <a:chExt cx="9158" cy="14683"/>
                        </a:xfrm>
                      </wpg:grpSpPr>
                      <wps:wsp>
                        <wps:cNvPr id="1061" name="FreeForm 144"/>
                        <wps:cNvSpPr/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" name="FreeForm 145"/>
                        <wps:cNvSpPr/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" name="FreeForm 146"/>
                        <wps:cNvSpPr/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" name="FreeForm 147"/>
                        <wps:cNvSpPr/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5" name="FreeForm 148"/>
                        <wps:cNvSpPr/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" name="FreeForm 149"/>
                        <wps:cNvSpPr/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7" name="FreeForm 150"/>
                        <wps:cNvSpPr/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" name="FreeForm 151"/>
                        <wps:cNvSpPr/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" name="FreeForm 152"/>
                        <wps:cNvSpPr/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" name="FreeForm 153"/>
                        <wps:cNvSpPr/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" name="FreeForm 154"/>
                        <wps:cNvSpPr/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" name="FreeForm 155"/>
                        <wps:cNvSpPr/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" name="FreeForm 156"/>
                        <wps:cNvSpPr/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" name="FreeForm 157"/>
                        <wps:cNvSpPr/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FreeForm 158"/>
                        <wps:cNvSpPr/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" name="FreeForm 159"/>
                        <wps:cNvSpPr/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" name="FreeForm 160"/>
                        <wps:cNvSpPr/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8" name="FreeForm 161"/>
                        <wps:cNvSpPr/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" name="FreeForm 162"/>
                        <wps:cNvSpPr/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0" name="FreeForm 163"/>
                        <wps:cNvSpPr/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1" name="FreeForm 164"/>
                        <wps:cNvSpPr/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2" name="FreeForm 165"/>
                        <wps:cNvSpPr/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3" name="FreeForm 166"/>
                        <wps:cNvSpPr/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" name="FreeForm 167"/>
                        <wps:cNvSpPr/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" name="FreeForm 168"/>
                        <wps:cNvSpPr/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" name="FreeForm 169"/>
                        <wps:cNvSpPr/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" name="FreeForm 170"/>
                        <wps:cNvSpPr/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" name="FreeForm 171"/>
                        <wps:cNvSpPr/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" name="FreeForm 172"/>
                        <wps:cNvSpPr/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" name="FreeForm 173"/>
                        <wps:cNvSpPr/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" name="FreeForm 174"/>
                        <wps:cNvSpPr/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FreeForm 175"/>
                        <wps:cNvSpPr/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" name="FreeForm 176"/>
                        <wps:cNvSpPr/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" name="FreeForm 177"/>
                        <wps:cNvSpPr/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" name="FreeForm 178"/>
                        <wps:cNvSpPr/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" name="FreeForm 179"/>
                        <wps:cNvSpPr/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" name="FreeForm 180"/>
                        <wps:cNvSpPr/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" name="FreeForm 181"/>
                        <wps:cNvSpPr/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" name="FreeForm 182"/>
                        <wps:cNvSpPr/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" name="FreeForm 183"/>
                        <wps:cNvSpPr/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FreeForm 184"/>
                        <wps:cNvSpPr/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" name="FreeForm 185"/>
                        <wps:cNvSpPr/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" name="FreeForm 186"/>
                        <wps:cNvSpPr/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" name="FreeForm 187"/>
                        <wps:cNvSpPr/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5" name="FreeForm 188"/>
                        <wps:cNvSpPr/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6" name="FreeForm 189"/>
                        <wps:cNvSpPr/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" name="FreeForm 190"/>
                        <wps:cNvSpPr/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9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" name="FreeForm 193"/>
                        <wps:cNvSpPr/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" name="FreeForm 194"/>
                        <wps:cNvSpPr/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" name="FreeForm 195"/>
                        <wps:cNvSpPr/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" name="FreeForm 196"/>
                        <wps:cNvSpPr/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" name="FreeForm 197"/>
                        <wps:cNvSpPr/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" name="FreeForm 198"/>
                        <wps:cNvSpPr/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" name="FreeForm 199"/>
                        <wps:cNvSpPr/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" name="FreeForm 200"/>
                        <wps:cNvSpPr/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" name="FreeForm 201"/>
                        <wps:cNvSpPr/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" name="FreeForm 202"/>
                        <wps:cNvSpPr/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" name="FreeForm 203"/>
                        <wps:cNvSpPr/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1" name="FreeForm 204"/>
                        <wps:cNvSpPr/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" name="FreeForm 205"/>
                        <wps:cNvSpPr/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3" name="FreeForm 206"/>
                        <wps:cNvSpPr/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" name="FreeForm 207"/>
                        <wps:cNvSpPr/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" name="FreeForm 208"/>
                        <wps:cNvSpPr/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2B3D2F" id="Group 33" o:spid="_x0000_s1026" style="position:absolute;margin-left:50.4pt;margin-top:-15pt;width:501pt;height:766.2pt;z-index:251658240;mso-position-horizontal-relative:page;mso-width-relative:margin;mso-height-relative:margin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">
                <v:shape id="FreeForm 144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145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146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147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148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149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50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51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52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53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54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5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6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57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58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59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60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161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162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163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164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165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166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167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168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169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170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171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172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173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174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175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176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177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178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179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180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181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182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183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184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185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186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187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188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189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190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191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" fillcolor="#005196" stroked="f"/>
                <v:rect id="Rectangle 192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" fillcolor="#005196" stroked="f"/>
                <v:shape id="FreeForm 193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194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195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196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197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198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199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200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201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202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203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204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205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206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207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208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209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" fillcolor="#005196" stroked="f"/>
                <v:rect id="Rectangle 210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" fillcolor="#005196" stroked="f"/>
                <w10:wrap anchorx="page"/>
              </v:group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1658" w:tblpY="99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377A8" w14:paraId="5E384748" w14:textId="77777777">
        <w:tc>
          <w:tcPr>
            <w:tcW w:w="8522" w:type="dxa"/>
          </w:tcPr>
          <w:p w14:paraId="16D178B0" w14:textId="77777777" w:rsidR="00D377A8" w:rsidRDefault="005D75D1" w:rsidP="00367C2A">
            <w:pPr>
              <w:spacing w:line="360" w:lineRule="auto"/>
              <w:jc w:val="center"/>
              <w:rPr>
                <w:rFonts w:eastAsia="SimSu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SimSun" w:cs="Times New Roman"/>
                <w:b/>
                <w:bCs/>
                <w:sz w:val="28"/>
                <w:szCs w:val="28"/>
                <w:lang w:val="en-US"/>
              </w:rPr>
              <w:t>BỘ GIÁO DỤC VÀ ĐÀO TẠO</w:t>
            </w:r>
          </w:p>
          <w:p w14:paraId="7D0FB24E" w14:textId="77777777" w:rsidR="00D377A8" w:rsidRDefault="005D75D1" w:rsidP="00367C2A">
            <w:pPr>
              <w:spacing w:line="360" w:lineRule="auto"/>
              <w:jc w:val="center"/>
              <w:rPr>
                <w:rFonts w:eastAsia="SimSu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SimSun" w:cs="Times New Roman"/>
                <w:b/>
                <w:bCs/>
                <w:sz w:val="28"/>
                <w:szCs w:val="28"/>
              </w:rPr>
              <w:t>TRƯỜNG ĐẠI HỌC SƯ PHẠM KỸ THUẬT</w:t>
            </w:r>
            <w:r>
              <w:rPr>
                <w:rFonts w:eastAsia="SimSun" w:cs="Times New Roman"/>
                <w:b/>
                <w:bCs/>
                <w:sz w:val="28"/>
                <w:szCs w:val="28"/>
                <w:lang w:val="en-US"/>
              </w:rPr>
              <w:t xml:space="preserve"> TP.HỒ CHÍ MINH</w:t>
            </w:r>
          </w:p>
        </w:tc>
      </w:tr>
      <w:tr w:rsidR="00D377A8" w14:paraId="19D407BC" w14:textId="77777777">
        <w:tc>
          <w:tcPr>
            <w:tcW w:w="8522" w:type="dxa"/>
          </w:tcPr>
          <w:p w14:paraId="30137331" w14:textId="77777777" w:rsidR="00D377A8" w:rsidRDefault="005D75D1" w:rsidP="00367C2A">
            <w:pPr>
              <w:spacing w:line="360" w:lineRule="auto"/>
              <w:jc w:val="center"/>
              <w:rPr>
                <w:rFonts w:eastAsia="SimSun" w:cs="Times New Roman"/>
                <w:b/>
                <w:bCs/>
                <w:sz w:val="28"/>
                <w:szCs w:val="28"/>
              </w:rPr>
            </w:pPr>
            <w:r>
              <w:rPr>
                <w:rFonts w:eastAsia="SimSun" w:cs="Times New Roman"/>
                <w:b/>
                <w:bCs/>
                <w:sz w:val="28"/>
                <w:szCs w:val="28"/>
              </w:rPr>
              <w:t>KHOA CÔNG NGHỆ THÔNG TIN</w:t>
            </w:r>
          </w:p>
          <w:p w14:paraId="7536F710" w14:textId="347AA34E" w:rsidR="00D377A8" w:rsidRDefault="00F073BC" w:rsidP="00367C2A">
            <w:pPr>
              <w:spacing w:line="360" w:lineRule="auto"/>
              <w:jc w:val="center"/>
              <w:rPr>
                <w:rFonts w:eastAsia="SimSun" w:cs="Times New Roman"/>
                <w:b/>
                <w:sz w:val="28"/>
                <w:szCs w:val="28"/>
              </w:rPr>
            </w:pPr>
            <w:r>
              <w:rPr>
                <w:rFonts w:ascii="Wingdings" w:eastAsia="SimSun" w:hAnsi="Wingdings" w:cs="Wingdings"/>
                <w:b/>
                <w:sz w:val="28"/>
                <w:szCs w:val="28"/>
                <w:lang w:val="en-US" w:eastAsia="zh-CN" w:bidi="ar"/>
              </w:rPr>
              <w:t xml:space="preserve"> </w:t>
            </w:r>
            <w:r w:rsidR="005D75D1">
              <w:rPr>
                <w:rFonts w:ascii="Wingdings" w:eastAsia="SimSun" w:hAnsi="Wingdings" w:cs="Wingdings"/>
                <w:b/>
                <w:sz w:val="28"/>
                <w:szCs w:val="28"/>
                <w:lang w:val="en-US" w:eastAsia="zh-CN" w:bidi="ar"/>
              </w:rPr>
              <w:t>'Y&amp;&amp;Y'</w:t>
            </w:r>
          </w:p>
          <w:p w14:paraId="58B11FF7" w14:textId="77777777" w:rsidR="00D377A8" w:rsidRDefault="00D377A8" w:rsidP="00367C2A">
            <w:pPr>
              <w:spacing w:line="360" w:lineRule="auto"/>
              <w:jc w:val="center"/>
              <w:rPr>
                <w:rFonts w:eastAsia="SimSun" w:cs="Times New Roman"/>
                <w:b/>
                <w:bCs/>
                <w:sz w:val="28"/>
                <w:szCs w:val="28"/>
              </w:rPr>
            </w:pPr>
          </w:p>
          <w:p w14:paraId="1E242A03" w14:textId="77777777" w:rsidR="00D377A8" w:rsidRDefault="005D75D1" w:rsidP="00367C2A">
            <w:pPr>
              <w:spacing w:line="360" w:lineRule="auto"/>
              <w:jc w:val="center"/>
              <w:rPr>
                <w:rFonts w:eastAsia="SimSu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eastAsia="SimSun" w:cs="Times New Roman"/>
                <w:b/>
                <w:bCs/>
                <w:noProof/>
                <w:sz w:val="28"/>
                <w:szCs w:val="28"/>
                <w:lang w:val="en-US"/>
              </w:rPr>
              <w:drawing>
                <wp:inline distT="0" distB="0" distL="114300" distR="114300" wp14:anchorId="11432C8B" wp14:editId="5910962E">
                  <wp:extent cx="1540510" cy="1976755"/>
                  <wp:effectExtent l="0" t="0" r="8890" b="4445"/>
                  <wp:docPr id="34" name="Picture 34" descr="Logo ĐH Sư Phạm Kỹ Thuật TP Hồ Chí Minh-HCMU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Logo ĐH Sư Phạm Kỹ Thuật TP Hồ Chí Minh-HCMUTE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510" cy="197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C826A" w14:textId="77777777" w:rsidR="00D377A8" w:rsidRDefault="00D377A8" w:rsidP="00367C2A">
            <w:pPr>
              <w:spacing w:line="360" w:lineRule="auto"/>
              <w:jc w:val="center"/>
              <w:rPr>
                <w:rFonts w:eastAsia="SimSun" w:cs="Times New Roman"/>
                <w:b/>
                <w:bCs/>
                <w:sz w:val="28"/>
                <w:szCs w:val="28"/>
              </w:rPr>
            </w:pPr>
          </w:p>
        </w:tc>
      </w:tr>
    </w:tbl>
    <w:tbl>
      <w:tblPr>
        <w:tblStyle w:val="TableGrid"/>
        <w:tblpPr w:leftFromText="180" w:rightFromText="180" w:vertAnchor="text" w:horzAnchor="page" w:tblpX="1637" w:tblpY="28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377A8" w14:paraId="1290AC6D" w14:textId="77777777">
        <w:trPr>
          <w:trHeight w:val="698"/>
        </w:trPr>
        <w:tc>
          <w:tcPr>
            <w:tcW w:w="8522" w:type="dxa"/>
          </w:tcPr>
          <w:p w14:paraId="76396812" w14:textId="77777777" w:rsidR="00D377A8" w:rsidRDefault="005D75D1">
            <w:pPr>
              <w:tabs>
                <w:tab w:val="left" w:pos="2429"/>
              </w:tabs>
              <w:spacing w:line="360" w:lineRule="auto"/>
              <w:ind w:firstLine="9"/>
              <w:jc w:val="center"/>
              <w:rPr>
                <w:rFonts w:cs="Times New Roman"/>
                <w:b/>
                <w:color w:val="FF0000"/>
                <w:sz w:val="36"/>
                <w:szCs w:val="36"/>
              </w:rPr>
            </w:pPr>
            <w:r>
              <w:rPr>
                <w:rFonts w:cs="Times New Roman"/>
                <w:b/>
                <w:color w:val="FF0000"/>
                <w:sz w:val="36"/>
                <w:szCs w:val="36"/>
              </w:rPr>
              <w:t>BÁO CÁO ĐỒ ÁN CUỐI KỲ</w:t>
            </w:r>
          </w:p>
          <w:p w14:paraId="5AB48B1B" w14:textId="77777777" w:rsidR="00073E71" w:rsidRDefault="005D75D1" w:rsidP="00073E71">
            <w:pPr>
              <w:tabs>
                <w:tab w:val="left" w:pos="2429"/>
              </w:tabs>
              <w:spacing w:line="360" w:lineRule="auto"/>
              <w:ind w:firstLine="9"/>
              <w:jc w:val="center"/>
              <w:rPr>
                <w:rFonts w:cs="Times New Roman"/>
                <w:b/>
                <w:bCs/>
                <w:color w:val="FF0000"/>
                <w:sz w:val="36"/>
                <w:szCs w:val="36"/>
                <w:lang w:val="en-US"/>
              </w:rPr>
            </w:pPr>
            <w:r>
              <w:rPr>
                <w:rFonts w:cs="Times New Roman"/>
                <w:b/>
                <w:color w:val="FF0000"/>
                <w:sz w:val="36"/>
                <w:szCs w:val="36"/>
              </w:rPr>
              <w:t>ĐỀ TÀI:</w:t>
            </w:r>
            <w:r>
              <w:rPr>
                <w:rFonts w:cs="Times New Roman"/>
                <w:b/>
                <w:bCs/>
                <w:color w:val="FF0000"/>
                <w:sz w:val="36"/>
                <w:szCs w:val="36"/>
              </w:rPr>
              <w:t xml:space="preserve"> XÂY DỰNG KHO DỮ LIỆU</w:t>
            </w:r>
            <w:r>
              <w:rPr>
                <w:rFonts w:cs="Times New Roman"/>
                <w:b/>
                <w:bCs/>
                <w:color w:val="FF0000"/>
                <w:sz w:val="36"/>
                <w:szCs w:val="36"/>
                <w:lang w:val="en-US"/>
              </w:rPr>
              <w:t xml:space="preserve"> </w:t>
            </w:r>
            <w:r w:rsidR="00073E71">
              <w:rPr>
                <w:rFonts w:cs="Times New Roman"/>
                <w:b/>
                <w:bCs/>
                <w:color w:val="FF0000"/>
                <w:sz w:val="36"/>
                <w:szCs w:val="36"/>
                <w:lang w:val="en-US"/>
              </w:rPr>
              <w:t xml:space="preserve">CHO </w:t>
            </w:r>
          </w:p>
          <w:p w14:paraId="135A8443" w14:textId="3DB4C349" w:rsidR="00073E71" w:rsidRPr="00073E71" w:rsidRDefault="00073E71" w:rsidP="00073E71">
            <w:pPr>
              <w:tabs>
                <w:tab w:val="left" w:pos="2429"/>
              </w:tabs>
              <w:spacing w:line="360" w:lineRule="auto"/>
              <w:ind w:firstLine="9"/>
              <w:jc w:val="center"/>
              <w:rPr>
                <w:rFonts w:cs="Times New Roman"/>
                <w:b/>
                <w:bCs/>
                <w:color w:val="FF0000"/>
                <w:sz w:val="36"/>
                <w:szCs w:val="36"/>
                <w:lang w:val="en-US"/>
              </w:rPr>
            </w:pPr>
            <w:r>
              <w:rPr>
                <w:rFonts w:cs="Times New Roman"/>
                <w:b/>
                <w:bCs/>
                <w:color w:val="FF0000"/>
                <w:sz w:val="36"/>
                <w:szCs w:val="36"/>
                <w:lang w:val="en-US"/>
              </w:rPr>
              <w:t>HỆ THỐNG CHUỖI CUNG ỨNG DATACO</w:t>
            </w:r>
          </w:p>
        </w:tc>
      </w:tr>
      <w:tr w:rsidR="00D377A8" w14:paraId="60313E3A" w14:textId="77777777">
        <w:trPr>
          <w:trHeight w:val="715"/>
        </w:trPr>
        <w:tc>
          <w:tcPr>
            <w:tcW w:w="8522" w:type="dxa"/>
          </w:tcPr>
          <w:p w14:paraId="533379E9" w14:textId="77777777" w:rsidR="00D377A8" w:rsidRDefault="005D75D1" w:rsidP="00073E71">
            <w:pPr>
              <w:tabs>
                <w:tab w:val="left" w:pos="2429"/>
              </w:tabs>
              <w:spacing w:line="360" w:lineRule="auto"/>
              <w:ind w:firstLine="9"/>
              <w:jc w:val="center"/>
              <w:rPr>
                <w:rFonts w:cs="Times New Roman"/>
                <w:b/>
                <w:color w:val="000000"/>
                <w:sz w:val="32"/>
                <w:szCs w:val="32"/>
              </w:rPr>
            </w:pPr>
            <w:r>
              <w:rPr>
                <w:rFonts w:cs="Times New Roman"/>
                <w:b/>
                <w:color w:val="000000"/>
                <w:sz w:val="32"/>
                <w:szCs w:val="32"/>
                <w:lang w:val="en-US"/>
              </w:rPr>
              <w:t>M</w:t>
            </w:r>
            <w:r>
              <w:rPr>
                <w:rFonts w:cs="Times New Roman"/>
                <w:b/>
                <w:color w:val="000000"/>
                <w:sz w:val="32"/>
                <w:szCs w:val="32"/>
              </w:rPr>
              <w:t>ôn học: KHO DỮ LIỆU</w:t>
            </w:r>
          </w:p>
          <w:p w14:paraId="78D8AED7" w14:textId="3E0E1125" w:rsidR="00D377A8" w:rsidRPr="00073E71" w:rsidRDefault="005D75D1" w:rsidP="00073E71">
            <w:pPr>
              <w:tabs>
                <w:tab w:val="left" w:pos="2429"/>
              </w:tabs>
              <w:spacing w:line="360" w:lineRule="auto"/>
              <w:jc w:val="center"/>
              <w:rPr>
                <w:rFonts w:cs="Times New Roman"/>
                <w:b/>
                <w:color w:val="000000"/>
                <w:sz w:val="32"/>
                <w:szCs w:val="32"/>
                <w:lang w:val="en-US"/>
              </w:rPr>
            </w:pPr>
            <w:r>
              <w:rPr>
                <w:rFonts w:cs="Times New Roman"/>
                <w:b/>
                <w:color w:val="000000"/>
                <w:sz w:val="32"/>
                <w:szCs w:val="32"/>
              </w:rPr>
              <w:t>Mã lớp học phần:</w:t>
            </w:r>
            <w:r w:rsidR="00073E71">
              <w:rPr>
                <w:rFonts w:cs="Times New Roman"/>
                <w:b/>
                <w:color w:val="000000"/>
                <w:sz w:val="32"/>
                <w:szCs w:val="32"/>
                <w:lang w:val="en-US"/>
              </w:rPr>
              <w:t xml:space="preserve"> </w:t>
            </w:r>
            <w:r w:rsidR="00073E71">
              <w:t xml:space="preserve"> </w:t>
            </w:r>
            <w:r w:rsidR="00073E71" w:rsidRPr="00073E71">
              <w:rPr>
                <w:rFonts w:cs="Times New Roman"/>
                <w:b/>
                <w:color w:val="000000"/>
                <w:sz w:val="32"/>
                <w:szCs w:val="32"/>
                <w:lang w:val="en-US"/>
              </w:rPr>
              <w:t>DAWH430784_23_2_02</w:t>
            </w:r>
          </w:p>
          <w:p w14:paraId="5D63FEC2" w14:textId="5B501728" w:rsidR="00D377A8" w:rsidRPr="00367C2A" w:rsidRDefault="005D75D1" w:rsidP="00367C2A">
            <w:pPr>
              <w:tabs>
                <w:tab w:val="left" w:pos="2429"/>
              </w:tabs>
              <w:spacing w:line="360" w:lineRule="auto"/>
              <w:jc w:val="center"/>
              <w:rPr>
                <w:rFonts w:cs="Times New Roman"/>
                <w:b/>
                <w:color w:val="000000"/>
                <w:sz w:val="32"/>
                <w:szCs w:val="32"/>
              </w:rPr>
            </w:pPr>
            <w:r>
              <w:rPr>
                <w:rFonts w:cs="Times New Roman"/>
                <w:b/>
                <w:color w:val="000000"/>
                <w:sz w:val="32"/>
                <w:szCs w:val="32"/>
              </w:rPr>
              <w:t>GVHD: ThS. Nguyễn Văn Thành</w:t>
            </w:r>
          </w:p>
        </w:tc>
      </w:tr>
      <w:tr w:rsidR="00D377A8" w14:paraId="17527C62" w14:textId="77777777">
        <w:trPr>
          <w:trHeight w:val="700"/>
        </w:trPr>
        <w:tc>
          <w:tcPr>
            <w:tcW w:w="8522" w:type="dxa"/>
          </w:tcPr>
          <w:p w14:paraId="5C2D2A89" w14:textId="74C47831" w:rsidR="00D377A8" w:rsidRPr="00073E71" w:rsidRDefault="005D75D1">
            <w:pPr>
              <w:tabs>
                <w:tab w:val="left" w:pos="2429"/>
              </w:tabs>
              <w:spacing w:line="240" w:lineRule="auto"/>
              <w:ind w:left="720"/>
              <w:jc w:val="center"/>
              <w:rPr>
                <w:rFonts w:cs="Times New Roman"/>
                <w:b/>
                <w:color w:val="000000"/>
                <w:sz w:val="32"/>
                <w:szCs w:val="32"/>
                <w:lang w:val="en-US"/>
              </w:rPr>
            </w:pPr>
            <w:r w:rsidRPr="00073E71">
              <w:rPr>
                <w:rFonts w:cs="Times New Roman"/>
                <w:b/>
                <w:color w:val="000000"/>
                <w:sz w:val="32"/>
                <w:szCs w:val="32"/>
              </w:rPr>
              <w:t>Nhóm sinh viên thực hiện</w:t>
            </w:r>
            <w:r w:rsidRPr="00073E71">
              <w:rPr>
                <w:rFonts w:cs="Times New Roman"/>
                <w:b/>
                <w:color w:val="000000"/>
                <w:sz w:val="32"/>
                <w:szCs w:val="32"/>
                <w:lang w:val="en-US"/>
              </w:rPr>
              <w:t xml:space="preserve">: </w:t>
            </w:r>
            <w:proofErr w:type="spellStart"/>
            <w:r w:rsidRPr="00073E71">
              <w:rPr>
                <w:rFonts w:cs="Times New Roman"/>
                <w:b/>
                <w:color w:val="000000"/>
                <w:sz w:val="32"/>
                <w:szCs w:val="32"/>
                <w:lang w:val="en-US"/>
              </w:rPr>
              <w:t>Nhóm</w:t>
            </w:r>
            <w:proofErr w:type="spellEnd"/>
            <w:r w:rsidRPr="00073E71">
              <w:rPr>
                <w:rFonts w:cs="Times New Roman"/>
                <w:b/>
                <w:color w:val="000000"/>
                <w:sz w:val="32"/>
                <w:szCs w:val="32"/>
                <w:lang w:val="en-US"/>
              </w:rPr>
              <w:t xml:space="preserve"> </w:t>
            </w:r>
            <w:r w:rsidR="00073E71" w:rsidRPr="00073E71">
              <w:rPr>
                <w:rFonts w:cs="Times New Roman"/>
                <w:b/>
                <w:color w:val="000000"/>
                <w:sz w:val="32"/>
                <w:szCs w:val="32"/>
                <w:lang w:val="en-US"/>
              </w:rPr>
              <w:t>0</w:t>
            </w:r>
            <w:r w:rsidRPr="00073E71">
              <w:rPr>
                <w:rFonts w:cs="Times New Roman"/>
                <w:b/>
                <w:color w:val="000000"/>
                <w:sz w:val="32"/>
                <w:szCs w:val="32"/>
                <w:lang w:val="en-US"/>
              </w:rPr>
              <w:t>4</w:t>
            </w:r>
          </w:p>
          <w:tbl>
            <w:tblPr>
              <w:tblStyle w:val="TableGrid"/>
              <w:tblpPr w:leftFromText="180" w:rightFromText="180" w:vertAnchor="text" w:horzAnchor="page" w:tblpX="1905" w:tblpY="296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3185"/>
              <w:gridCol w:w="1934"/>
            </w:tblGrid>
            <w:tr w:rsidR="00D377A8" w:rsidRPr="00073E71" w14:paraId="1C42BD80" w14:textId="77777777">
              <w:trPr>
                <w:trHeight w:val="212"/>
              </w:trPr>
              <w:tc>
                <w:tcPr>
                  <w:tcW w:w="3185" w:type="dxa"/>
                </w:tcPr>
                <w:p w14:paraId="4BC5A016" w14:textId="37F083CF" w:rsidR="00D377A8" w:rsidRPr="007930F7" w:rsidRDefault="00073E71" w:rsidP="009704FF">
                  <w:pPr>
                    <w:jc w:val="left"/>
                    <w:rPr>
                      <w:rFonts w:cs="Times New Roman"/>
                      <w:sz w:val="28"/>
                      <w:szCs w:val="28"/>
                      <w:lang w:val="en-US"/>
                    </w:rPr>
                  </w:pPr>
                  <w:proofErr w:type="spellStart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Ngô</w:t>
                  </w:r>
                  <w:proofErr w:type="spellEnd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 xml:space="preserve"> Thanh </w:t>
                  </w:r>
                  <w:proofErr w:type="spellStart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Thanh</w:t>
                  </w:r>
                  <w:proofErr w:type="spellEnd"/>
                </w:p>
              </w:tc>
              <w:tc>
                <w:tcPr>
                  <w:tcW w:w="1934" w:type="dxa"/>
                </w:tcPr>
                <w:p w14:paraId="779B4F6B" w14:textId="00FA0EA9" w:rsidR="00D377A8" w:rsidRPr="007930F7" w:rsidRDefault="00073E71" w:rsidP="009704FF">
                  <w:pPr>
                    <w:jc w:val="left"/>
                    <w:rPr>
                      <w:rFonts w:cs="Times New Roman"/>
                      <w:sz w:val="28"/>
                      <w:szCs w:val="28"/>
                      <w:lang w:val="en-US"/>
                    </w:rPr>
                  </w:pPr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21110643</w:t>
                  </w:r>
                </w:p>
              </w:tc>
            </w:tr>
            <w:tr w:rsidR="00D377A8" w:rsidRPr="00073E71" w14:paraId="0949879C" w14:textId="77777777">
              <w:trPr>
                <w:trHeight w:val="212"/>
              </w:trPr>
              <w:tc>
                <w:tcPr>
                  <w:tcW w:w="3185" w:type="dxa"/>
                  <w:tcBorders>
                    <w:bottom w:val="single" w:sz="4" w:space="0" w:color="auto"/>
                  </w:tcBorders>
                </w:tcPr>
                <w:p w14:paraId="476C9444" w14:textId="63420187" w:rsidR="00D377A8" w:rsidRPr="007930F7" w:rsidRDefault="00073E71" w:rsidP="009704FF">
                  <w:pPr>
                    <w:jc w:val="left"/>
                    <w:rPr>
                      <w:rFonts w:cs="Times New Roman"/>
                      <w:sz w:val="28"/>
                      <w:szCs w:val="28"/>
                      <w:lang w:val="en-US"/>
                    </w:rPr>
                  </w:pPr>
                  <w:proofErr w:type="spellStart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Vũ</w:t>
                  </w:r>
                  <w:proofErr w:type="spellEnd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proofErr w:type="spellStart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Thị</w:t>
                  </w:r>
                  <w:proofErr w:type="spellEnd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proofErr w:type="spellStart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Bích</w:t>
                  </w:r>
                  <w:proofErr w:type="spellEnd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proofErr w:type="spellStart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Ngọc</w:t>
                  </w:r>
                  <w:proofErr w:type="spellEnd"/>
                </w:p>
              </w:tc>
              <w:tc>
                <w:tcPr>
                  <w:tcW w:w="1934" w:type="dxa"/>
                  <w:tcBorders>
                    <w:bottom w:val="single" w:sz="4" w:space="0" w:color="auto"/>
                  </w:tcBorders>
                </w:tcPr>
                <w:p w14:paraId="2B80DA75" w14:textId="740CFF2B" w:rsidR="00D377A8" w:rsidRPr="007930F7" w:rsidRDefault="00073E71" w:rsidP="009704FF">
                  <w:pPr>
                    <w:jc w:val="left"/>
                    <w:rPr>
                      <w:rFonts w:cs="Times New Roman"/>
                      <w:sz w:val="28"/>
                      <w:szCs w:val="28"/>
                      <w:lang w:val="en-US"/>
                    </w:rPr>
                  </w:pPr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21110905</w:t>
                  </w:r>
                </w:p>
              </w:tc>
            </w:tr>
            <w:tr w:rsidR="00D377A8" w:rsidRPr="00073E71" w14:paraId="345C9EDA" w14:textId="77777777">
              <w:trPr>
                <w:trHeight w:val="212"/>
              </w:trPr>
              <w:tc>
                <w:tcPr>
                  <w:tcW w:w="31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</w:tcPr>
                <w:p w14:paraId="64E41BA0" w14:textId="7F0B5DAC" w:rsidR="00D377A8" w:rsidRPr="007930F7" w:rsidRDefault="00073E71" w:rsidP="009704FF">
                  <w:pPr>
                    <w:jc w:val="left"/>
                    <w:rPr>
                      <w:rFonts w:cs="Times New Roman"/>
                      <w:sz w:val="28"/>
                      <w:szCs w:val="28"/>
                      <w:lang w:val="en-US"/>
                    </w:rPr>
                  </w:pPr>
                  <w:proofErr w:type="spellStart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Nguyễn</w:t>
                  </w:r>
                  <w:proofErr w:type="spellEnd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proofErr w:type="spellStart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Quốc</w:t>
                  </w:r>
                  <w:proofErr w:type="spellEnd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proofErr w:type="spellStart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Thịnh</w:t>
                  </w:r>
                  <w:proofErr w:type="spellEnd"/>
                </w:p>
              </w:tc>
              <w:tc>
                <w:tcPr>
                  <w:tcW w:w="1934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E04AC8F" w14:textId="5655CA47" w:rsidR="00D377A8" w:rsidRPr="007930F7" w:rsidRDefault="005D75D1" w:rsidP="009704FF">
                  <w:pPr>
                    <w:jc w:val="left"/>
                    <w:rPr>
                      <w:rFonts w:cs="Times New Roman"/>
                      <w:sz w:val="28"/>
                      <w:szCs w:val="28"/>
                      <w:lang w:val="en-US"/>
                    </w:rPr>
                  </w:pPr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2</w:t>
                  </w:r>
                  <w:r w:rsidR="00073E71"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1110661</w:t>
                  </w:r>
                </w:p>
              </w:tc>
            </w:tr>
            <w:tr w:rsidR="00073E71" w:rsidRPr="00073E71" w14:paraId="6D818B8B" w14:textId="77777777">
              <w:trPr>
                <w:trHeight w:val="212"/>
              </w:trPr>
              <w:tc>
                <w:tcPr>
                  <w:tcW w:w="31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</w:tcPr>
                <w:p w14:paraId="56661CF4" w14:textId="12F738D9" w:rsidR="00073E71" w:rsidRPr="007930F7" w:rsidRDefault="00073E71" w:rsidP="009704FF">
                  <w:pPr>
                    <w:rPr>
                      <w:rFonts w:cs="Times New Roman"/>
                      <w:sz w:val="28"/>
                      <w:szCs w:val="28"/>
                      <w:lang w:val="en-US"/>
                    </w:rPr>
                  </w:pPr>
                  <w:proofErr w:type="spellStart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Hoàng</w:t>
                  </w:r>
                  <w:proofErr w:type="spellEnd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 xml:space="preserve"> Anh </w:t>
                  </w:r>
                  <w:proofErr w:type="spellStart"/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Tuấn</w:t>
                  </w:r>
                  <w:proofErr w:type="spellEnd"/>
                </w:p>
              </w:tc>
              <w:tc>
                <w:tcPr>
                  <w:tcW w:w="1934" w:type="dxa"/>
                  <w:tcBorders>
                    <w:top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6718ED7" w14:textId="0AADA764" w:rsidR="00073E71" w:rsidRPr="007930F7" w:rsidRDefault="00073E71" w:rsidP="009704FF">
                  <w:pPr>
                    <w:rPr>
                      <w:rFonts w:cs="Times New Roman"/>
                      <w:sz w:val="28"/>
                      <w:szCs w:val="28"/>
                      <w:lang w:val="en-US"/>
                    </w:rPr>
                  </w:pPr>
                  <w:r w:rsidRPr="007930F7">
                    <w:rPr>
                      <w:rFonts w:cs="Times New Roman"/>
                      <w:sz w:val="28"/>
                      <w:szCs w:val="28"/>
                      <w:lang w:val="en-US"/>
                    </w:rPr>
                    <w:t>21110710</w:t>
                  </w:r>
                </w:p>
              </w:tc>
            </w:tr>
          </w:tbl>
          <w:p w14:paraId="6046CDD0" w14:textId="77777777" w:rsidR="00D377A8" w:rsidRPr="00073E71" w:rsidRDefault="00D377A8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32"/>
                <w:szCs w:val="32"/>
                <w:lang w:val="en-US"/>
              </w:rPr>
            </w:pPr>
          </w:p>
        </w:tc>
      </w:tr>
    </w:tbl>
    <w:p w14:paraId="527A6A95" w14:textId="77777777" w:rsidR="00D377A8" w:rsidRDefault="00D377A8">
      <w:pPr>
        <w:jc w:val="both"/>
        <w:rPr>
          <w:rFonts w:eastAsia="SimSun" w:cs="Times New Roman"/>
          <w:b/>
          <w:bCs/>
          <w:sz w:val="26"/>
          <w:szCs w:val="26"/>
          <w:lang w:val="vi-VN"/>
        </w:rPr>
      </w:pPr>
    </w:p>
    <w:p w14:paraId="50F23AD3" w14:textId="77777777" w:rsidR="00D377A8" w:rsidRDefault="00D377A8">
      <w:pPr>
        <w:jc w:val="both"/>
        <w:rPr>
          <w:rFonts w:eastAsia="SimSun" w:cs="Times New Roman"/>
          <w:b/>
          <w:bCs/>
          <w:sz w:val="26"/>
          <w:szCs w:val="26"/>
        </w:rPr>
      </w:pPr>
    </w:p>
    <w:p w14:paraId="77C78FE2" w14:textId="77777777" w:rsidR="00D377A8" w:rsidRDefault="00D377A8">
      <w:pPr>
        <w:jc w:val="both"/>
        <w:rPr>
          <w:rFonts w:eastAsia="SimSun" w:cs="Times New Roman"/>
          <w:b/>
          <w:bCs/>
          <w:sz w:val="26"/>
          <w:szCs w:val="26"/>
        </w:rPr>
      </w:pPr>
    </w:p>
    <w:p w14:paraId="7FD6320B" w14:textId="77777777" w:rsidR="00073E71" w:rsidRDefault="00073E71">
      <w:pPr>
        <w:jc w:val="both"/>
        <w:rPr>
          <w:rFonts w:eastAsia="SimSun" w:cs="Times New Roman"/>
          <w:b/>
          <w:bCs/>
          <w:sz w:val="26"/>
          <w:szCs w:val="26"/>
        </w:rPr>
      </w:pPr>
    </w:p>
    <w:p w14:paraId="008F1816" w14:textId="1A969854" w:rsidR="00D377A8" w:rsidRDefault="005D75D1">
      <w:pPr>
        <w:ind w:left="1440" w:firstLine="720"/>
        <w:jc w:val="both"/>
        <w:rPr>
          <w:rFonts w:eastAsia="SimSun" w:cs="Times New Roman"/>
          <w:b/>
          <w:bCs/>
          <w:sz w:val="26"/>
          <w:szCs w:val="26"/>
          <w:lang w:val="en-US"/>
        </w:rPr>
        <w:sectPr w:rsidR="00D377A8" w:rsidSect="000424D6">
          <w:pgSz w:w="11906" w:h="16838"/>
          <w:pgMar w:top="1080" w:right="1800" w:bottom="1440" w:left="1800" w:header="720" w:footer="720" w:gutter="0"/>
          <w:pgNumType w:start="6"/>
          <w:cols w:space="720"/>
          <w:docGrid w:linePitch="360"/>
        </w:sectPr>
      </w:pPr>
      <w:r>
        <w:rPr>
          <w:rFonts w:eastAsia="SimSun" w:cs="Times New Roman"/>
          <w:b/>
          <w:bCs/>
          <w:sz w:val="26"/>
          <w:szCs w:val="26"/>
        </w:rPr>
        <w:t xml:space="preserve">TP. Hồ Chí Minh, </w:t>
      </w:r>
      <w:r>
        <w:rPr>
          <w:rFonts w:eastAsia="SimSun" w:cs="Times New Roman"/>
          <w:b/>
          <w:bCs/>
          <w:sz w:val="26"/>
          <w:szCs w:val="26"/>
          <w:lang w:val="en-US"/>
        </w:rPr>
        <w:t>1</w:t>
      </w:r>
      <w:r w:rsidR="00073E71">
        <w:rPr>
          <w:rFonts w:eastAsia="SimSun" w:cs="Times New Roman"/>
          <w:b/>
          <w:bCs/>
          <w:sz w:val="26"/>
          <w:szCs w:val="26"/>
          <w:lang w:val="en-US"/>
        </w:rPr>
        <w:t>5</w:t>
      </w:r>
      <w:r>
        <w:rPr>
          <w:rFonts w:eastAsia="SimSun" w:cs="Times New Roman"/>
          <w:b/>
          <w:bCs/>
          <w:sz w:val="26"/>
          <w:szCs w:val="26"/>
          <w:lang w:val="en-US"/>
        </w:rPr>
        <w:t xml:space="preserve"> </w:t>
      </w:r>
      <w:r>
        <w:rPr>
          <w:rFonts w:eastAsia="SimSun" w:cs="Times New Roman"/>
          <w:b/>
          <w:bCs/>
          <w:sz w:val="26"/>
          <w:szCs w:val="26"/>
        </w:rPr>
        <w:t xml:space="preserve">tháng </w:t>
      </w:r>
      <w:r>
        <w:rPr>
          <w:rFonts w:eastAsia="SimSun" w:cs="Times New Roman"/>
          <w:b/>
          <w:bCs/>
          <w:sz w:val="26"/>
          <w:szCs w:val="26"/>
          <w:lang w:val="en-US"/>
        </w:rPr>
        <w:t>05</w:t>
      </w:r>
      <w:r>
        <w:rPr>
          <w:rFonts w:eastAsia="SimSun" w:cs="Times New Roman"/>
          <w:b/>
          <w:bCs/>
          <w:sz w:val="26"/>
          <w:szCs w:val="26"/>
        </w:rPr>
        <w:t xml:space="preserve"> năm 20</w:t>
      </w:r>
      <w:r>
        <w:rPr>
          <w:rFonts w:eastAsia="SimSun" w:cs="Times New Roman"/>
          <w:b/>
          <w:bCs/>
          <w:sz w:val="26"/>
          <w:szCs w:val="26"/>
          <w:lang w:val="en-US"/>
        </w:rPr>
        <w:t>2</w:t>
      </w:r>
      <w:r w:rsidR="00073E71">
        <w:rPr>
          <w:rFonts w:eastAsia="SimSun" w:cs="Times New Roman"/>
          <w:b/>
          <w:bCs/>
          <w:sz w:val="26"/>
          <w:szCs w:val="26"/>
          <w:lang w:val="en-US"/>
        </w:rPr>
        <w:t>4</w:t>
      </w:r>
    </w:p>
    <w:p w14:paraId="0C9BAE68" w14:textId="77777777" w:rsidR="00D377A8" w:rsidRDefault="005D75D1">
      <w:pPr>
        <w:spacing w:line="360" w:lineRule="auto"/>
        <w:jc w:val="center"/>
        <w:rPr>
          <w:rFonts w:eastAsia="Calibri" w:cs="Times New Roman"/>
          <w:b/>
          <w:sz w:val="28"/>
          <w:szCs w:val="28"/>
        </w:rPr>
      </w:pPr>
      <w:r>
        <w:rPr>
          <w:rFonts w:eastAsia="Calibri" w:cs="Times New Roman"/>
          <w:b/>
          <w:sz w:val="28"/>
          <w:szCs w:val="28"/>
        </w:rPr>
        <w:lastRenderedPageBreak/>
        <w:t>DANH SÁCH THÀNH VIÊN THAM GIA</w:t>
      </w:r>
    </w:p>
    <w:p w14:paraId="4B7E77EA" w14:textId="77777777" w:rsidR="00D377A8" w:rsidRDefault="005D75D1">
      <w:pPr>
        <w:spacing w:line="360" w:lineRule="auto"/>
        <w:jc w:val="center"/>
        <w:rPr>
          <w:rFonts w:eastAsia="Calibri" w:cs="Times New Roman"/>
          <w:b/>
          <w:sz w:val="28"/>
          <w:szCs w:val="28"/>
        </w:rPr>
      </w:pPr>
      <w:r>
        <w:rPr>
          <w:rFonts w:eastAsia="Calibri" w:cs="Times New Roman"/>
          <w:b/>
          <w:sz w:val="28"/>
          <w:szCs w:val="28"/>
        </w:rPr>
        <w:t>THỰC HIỆN ĐỀ TÀI VÀ VIẾT BÁO CÁO</w:t>
      </w:r>
    </w:p>
    <w:p w14:paraId="4DCB30D3" w14:textId="59255CDA" w:rsidR="00D377A8" w:rsidRPr="00E41017" w:rsidRDefault="005D75D1">
      <w:pPr>
        <w:spacing w:line="360" w:lineRule="auto"/>
        <w:jc w:val="center"/>
        <w:rPr>
          <w:rFonts w:eastAsia="Calibri" w:cs="Times New Roman"/>
          <w:b/>
          <w:sz w:val="28"/>
          <w:szCs w:val="28"/>
          <w:lang w:val="en-US"/>
        </w:rPr>
      </w:pPr>
      <w:r>
        <w:rPr>
          <w:rFonts w:eastAsia="Calibri" w:cs="Times New Roman"/>
          <w:b/>
          <w:sz w:val="28"/>
          <w:szCs w:val="28"/>
        </w:rPr>
        <w:t>Môn: Kho dữ</w:t>
      </w:r>
      <w:r>
        <w:rPr>
          <w:rFonts w:eastAsia="Calibri" w:cs="Times New Roman"/>
          <w:b/>
          <w:sz w:val="28"/>
          <w:szCs w:val="28"/>
          <w:lang w:val="vi-VN"/>
        </w:rPr>
        <w:t xml:space="preserve"> </w:t>
      </w:r>
      <w:r>
        <w:rPr>
          <w:rFonts w:eastAsia="Calibri" w:cs="Times New Roman"/>
          <w:b/>
          <w:sz w:val="28"/>
          <w:szCs w:val="28"/>
        </w:rPr>
        <w:t xml:space="preserve">liệu - </w:t>
      </w:r>
      <w:r>
        <w:rPr>
          <w:rFonts w:eastAsia="Calibri" w:cs="Times New Roman"/>
          <w:i/>
          <w:sz w:val="28"/>
          <w:szCs w:val="28"/>
        </w:rPr>
        <w:t>HỌC KÌ II – NĂM HỌC 202</w:t>
      </w:r>
      <w:r w:rsidR="00E41017">
        <w:rPr>
          <w:rFonts w:eastAsia="Calibri" w:cs="Times New Roman"/>
          <w:i/>
          <w:sz w:val="28"/>
          <w:szCs w:val="28"/>
          <w:lang w:val="en-US"/>
        </w:rPr>
        <w:t>3</w:t>
      </w:r>
      <w:r>
        <w:rPr>
          <w:rFonts w:eastAsia="Calibri" w:cs="Times New Roman"/>
          <w:i/>
          <w:sz w:val="28"/>
          <w:szCs w:val="28"/>
        </w:rPr>
        <w:t xml:space="preserve"> – 202</w:t>
      </w:r>
      <w:r w:rsidR="00E41017">
        <w:rPr>
          <w:rFonts w:eastAsia="Calibri" w:cs="Times New Roman"/>
          <w:i/>
          <w:sz w:val="28"/>
          <w:szCs w:val="28"/>
          <w:lang w:val="en-US"/>
        </w:rPr>
        <w:t>4</w:t>
      </w:r>
    </w:p>
    <w:tbl>
      <w:tblPr>
        <w:tblStyle w:val="Style69"/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1"/>
        <w:gridCol w:w="3159"/>
        <w:gridCol w:w="1215"/>
        <w:gridCol w:w="3054"/>
      </w:tblGrid>
      <w:tr w:rsidR="00D377A8" w14:paraId="4FEC3902" w14:textId="77777777">
        <w:trPr>
          <w:trHeight w:val="216"/>
          <w:jc w:val="center"/>
        </w:trPr>
        <w:tc>
          <w:tcPr>
            <w:tcW w:w="7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71CE486" w14:textId="77777777" w:rsidR="00D377A8" w:rsidRDefault="005D75D1">
            <w:pPr>
              <w:spacing w:line="360" w:lineRule="auto"/>
              <w:jc w:val="center"/>
              <w:rPr>
                <w:rFonts w:eastAsia="Calibri" w:cs="Times New Roman"/>
                <w:b/>
                <w:szCs w:val="24"/>
              </w:rPr>
            </w:pPr>
            <w:r>
              <w:rPr>
                <w:rFonts w:eastAsia="Calibri" w:cs="Times New Roman"/>
                <w:b/>
                <w:szCs w:val="24"/>
              </w:rPr>
              <w:t>STT</w:t>
            </w:r>
          </w:p>
        </w:tc>
        <w:tc>
          <w:tcPr>
            <w:tcW w:w="315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77A24C" w14:textId="77777777" w:rsidR="00D377A8" w:rsidRDefault="005D75D1">
            <w:pPr>
              <w:spacing w:line="360" w:lineRule="auto"/>
              <w:jc w:val="center"/>
              <w:rPr>
                <w:rFonts w:eastAsia="Calibri" w:cs="Times New Roman"/>
                <w:b/>
                <w:szCs w:val="24"/>
              </w:rPr>
            </w:pPr>
            <w:r>
              <w:rPr>
                <w:rFonts w:eastAsia="Calibri" w:cs="Times New Roman"/>
                <w:b/>
                <w:szCs w:val="24"/>
              </w:rPr>
              <w:t>HỌ VÀ TÊN</w:t>
            </w:r>
          </w:p>
        </w:tc>
        <w:tc>
          <w:tcPr>
            <w:tcW w:w="121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A9A3199" w14:textId="77777777" w:rsidR="00D377A8" w:rsidRDefault="005D75D1">
            <w:pPr>
              <w:spacing w:line="360" w:lineRule="auto"/>
              <w:jc w:val="center"/>
              <w:rPr>
                <w:rFonts w:eastAsia="Calibri" w:cs="Times New Roman"/>
                <w:b/>
                <w:szCs w:val="24"/>
              </w:rPr>
            </w:pPr>
            <w:r>
              <w:rPr>
                <w:rFonts w:eastAsia="Calibri" w:cs="Times New Roman"/>
                <w:b/>
                <w:szCs w:val="24"/>
              </w:rPr>
              <w:t>MSSV</w:t>
            </w:r>
          </w:p>
        </w:tc>
        <w:tc>
          <w:tcPr>
            <w:tcW w:w="305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86D9B50" w14:textId="77777777" w:rsidR="00D377A8" w:rsidRDefault="005D75D1">
            <w:pPr>
              <w:spacing w:line="360" w:lineRule="auto"/>
              <w:jc w:val="center"/>
              <w:rPr>
                <w:rFonts w:eastAsia="Calibri" w:cs="Times New Roman"/>
                <w:b/>
                <w:szCs w:val="24"/>
                <w:lang w:val="en-US"/>
              </w:rPr>
            </w:pPr>
            <w:r>
              <w:rPr>
                <w:rFonts w:eastAsia="Calibri" w:cs="Times New Roman"/>
                <w:b/>
                <w:szCs w:val="24"/>
                <w:lang w:val="en-US"/>
              </w:rPr>
              <w:t>TỶ LỆ ĐÓNG GÓP</w:t>
            </w:r>
          </w:p>
        </w:tc>
      </w:tr>
      <w:tr w:rsidR="007930F7" w14:paraId="4EAF5500" w14:textId="77777777" w:rsidTr="003771BC">
        <w:trPr>
          <w:trHeight w:val="216"/>
          <w:jc w:val="center"/>
        </w:trPr>
        <w:tc>
          <w:tcPr>
            <w:tcW w:w="701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453DF9D" w14:textId="77777777" w:rsidR="007930F7" w:rsidRDefault="007930F7" w:rsidP="007930F7">
            <w:pPr>
              <w:spacing w:line="360" w:lineRule="auto"/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1</w:t>
            </w:r>
          </w:p>
        </w:tc>
        <w:tc>
          <w:tcPr>
            <w:tcW w:w="3159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0B6545E" w14:textId="6EF3B13B" w:rsidR="007930F7" w:rsidRDefault="007930F7" w:rsidP="007930F7">
            <w:pPr>
              <w:widowControl w:val="0"/>
              <w:rPr>
                <w:rFonts w:eastAsia="Calibri" w:cs="Times New Roman"/>
                <w:szCs w:val="24"/>
              </w:rPr>
            </w:pPr>
            <w:proofErr w:type="spellStart"/>
            <w:r w:rsidRPr="007930F7">
              <w:rPr>
                <w:rFonts w:cs="Times New Roman"/>
                <w:sz w:val="28"/>
                <w:szCs w:val="28"/>
                <w:lang w:val="en-US"/>
              </w:rPr>
              <w:t>Ngô</w:t>
            </w:r>
            <w:proofErr w:type="spellEnd"/>
            <w:r w:rsidRPr="007930F7">
              <w:rPr>
                <w:rFonts w:cs="Times New Roman"/>
                <w:sz w:val="28"/>
                <w:szCs w:val="28"/>
                <w:lang w:val="en-US"/>
              </w:rPr>
              <w:t xml:space="preserve"> Thanh </w:t>
            </w:r>
            <w:proofErr w:type="spellStart"/>
            <w:r w:rsidRPr="007930F7">
              <w:rPr>
                <w:rFonts w:cs="Times New Roman"/>
                <w:sz w:val="28"/>
                <w:szCs w:val="28"/>
                <w:lang w:val="en-US"/>
              </w:rPr>
              <w:t>Thanh</w:t>
            </w:r>
            <w:proofErr w:type="spellEnd"/>
          </w:p>
        </w:tc>
        <w:tc>
          <w:tcPr>
            <w:tcW w:w="1215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DCF54D1" w14:textId="45C215CF" w:rsidR="007930F7" w:rsidRDefault="007930F7" w:rsidP="007930F7">
            <w:pPr>
              <w:widowControl w:val="0"/>
              <w:rPr>
                <w:rFonts w:eastAsia="Calibri" w:cs="Times New Roman"/>
                <w:szCs w:val="24"/>
              </w:rPr>
            </w:pPr>
            <w:r w:rsidRPr="007930F7">
              <w:rPr>
                <w:rFonts w:cs="Times New Roman"/>
                <w:sz w:val="28"/>
                <w:szCs w:val="28"/>
                <w:lang w:val="en-US"/>
              </w:rPr>
              <w:t>21110643</w:t>
            </w:r>
          </w:p>
        </w:tc>
        <w:tc>
          <w:tcPr>
            <w:tcW w:w="3054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5F5B861" w14:textId="73937740" w:rsidR="007930F7" w:rsidRPr="003771BC" w:rsidRDefault="00936B55" w:rsidP="003771BC">
            <w:pPr>
              <w:spacing w:line="360" w:lineRule="auto"/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bCs/>
                <w:szCs w:val="24"/>
                <w:lang w:val="en-US"/>
              </w:rPr>
              <w:t>8</w:t>
            </w:r>
            <w:r w:rsidR="003771BC">
              <w:rPr>
                <w:rFonts w:eastAsia="Calibri" w:cs="Times New Roman"/>
                <w:bCs/>
                <w:szCs w:val="24"/>
                <w:lang w:val="en-US"/>
              </w:rPr>
              <w:t>5%</w:t>
            </w:r>
          </w:p>
        </w:tc>
      </w:tr>
      <w:tr w:rsidR="007930F7" w14:paraId="7ACC83E3" w14:textId="77777777" w:rsidTr="003771BC">
        <w:trPr>
          <w:trHeight w:val="216"/>
          <w:jc w:val="center"/>
        </w:trPr>
        <w:tc>
          <w:tcPr>
            <w:tcW w:w="701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75CD331" w14:textId="77777777" w:rsidR="007930F7" w:rsidRDefault="007930F7" w:rsidP="007930F7">
            <w:pPr>
              <w:spacing w:line="360" w:lineRule="auto"/>
              <w:jc w:val="center"/>
              <w:rPr>
                <w:rFonts w:eastAsia="Calibri" w:cs="Times New Roman"/>
                <w:szCs w:val="24"/>
              </w:rPr>
            </w:pPr>
            <w:r>
              <w:rPr>
                <w:rFonts w:eastAsia="Calibri" w:cs="Times New Roman"/>
                <w:szCs w:val="24"/>
              </w:rPr>
              <w:t>2</w:t>
            </w:r>
          </w:p>
        </w:tc>
        <w:tc>
          <w:tcPr>
            <w:tcW w:w="3159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7F1ED1BE" w14:textId="344CD037" w:rsidR="007930F7" w:rsidRDefault="007930F7" w:rsidP="007930F7">
            <w:pPr>
              <w:widowControl w:val="0"/>
              <w:rPr>
                <w:rFonts w:eastAsia="Calibri" w:cs="Times New Roman"/>
                <w:szCs w:val="24"/>
              </w:rPr>
            </w:pPr>
            <w:proofErr w:type="spellStart"/>
            <w:r w:rsidRPr="007930F7">
              <w:rPr>
                <w:rFonts w:cs="Times New Roman"/>
                <w:sz w:val="28"/>
                <w:szCs w:val="28"/>
                <w:lang w:val="en-US"/>
              </w:rPr>
              <w:t>Vũ</w:t>
            </w:r>
            <w:proofErr w:type="spellEnd"/>
            <w:r w:rsidRPr="007930F7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930F7">
              <w:rPr>
                <w:rFonts w:cs="Times New Roman"/>
                <w:sz w:val="28"/>
                <w:szCs w:val="28"/>
                <w:lang w:val="en-US"/>
              </w:rPr>
              <w:t>Thị</w:t>
            </w:r>
            <w:proofErr w:type="spellEnd"/>
            <w:r w:rsidRPr="007930F7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930F7">
              <w:rPr>
                <w:rFonts w:cs="Times New Roman"/>
                <w:sz w:val="28"/>
                <w:szCs w:val="28"/>
                <w:lang w:val="en-US"/>
              </w:rPr>
              <w:t>Bích</w:t>
            </w:r>
            <w:proofErr w:type="spellEnd"/>
            <w:r w:rsidRPr="007930F7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930F7">
              <w:rPr>
                <w:rFonts w:cs="Times New Roman"/>
                <w:sz w:val="28"/>
                <w:szCs w:val="28"/>
                <w:lang w:val="en-US"/>
              </w:rPr>
              <w:t>Ngọc</w:t>
            </w:r>
            <w:proofErr w:type="spellEnd"/>
          </w:p>
        </w:tc>
        <w:tc>
          <w:tcPr>
            <w:tcW w:w="1215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5C616926" w14:textId="072DAB57" w:rsidR="007930F7" w:rsidRDefault="007930F7" w:rsidP="007930F7">
            <w:pPr>
              <w:widowControl w:val="0"/>
              <w:rPr>
                <w:rFonts w:eastAsia="Calibri" w:cs="Times New Roman"/>
                <w:szCs w:val="24"/>
              </w:rPr>
            </w:pPr>
            <w:r w:rsidRPr="007930F7">
              <w:rPr>
                <w:rFonts w:cs="Times New Roman"/>
                <w:sz w:val="28"/>
                <w:szCs w:val="28"/>
                <w:lang w:val="en-US"/>
              </w:rPr>
              <w:t>21110905</w:t>
            </w:r>
          </w:p>
        </w:tc>
        <w:tc>
          <w:tcPr>
            <w:tcW w:w="3054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00BABDA" w14:textId="3426D4E4" w:rsidR="007930F7" w:rsidRDefault="00936B55" w:rsidP="003771BC">
            <w:pPr>
              <w:spacing w:line="360" w:lineRule="auto"/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lang w:val="en-US"/>
              </w:rPr>
              <w:t>8</w:t>
            </w:r>
            <w:r w:rsidR="003771BC">
              <w:rPr>
                <w:rFonts w:eastAsia="Calibri" w:cs="Times New Roman"/>
                <w:szCs w:val="24"/>
                <w:lang w:val="en-US"/>
              </w:rPr>
              <w:t>5%</w:t>
            </w:r>
          </w:p>
        </w:tc>
      </w:tr>
      <w:tr w:rsidR="007930F7" w14:paraId="1AD5B965" w14:textId="77777777" w:rsidTr="003771BC">
        <w:trPr>
          <w:trHeight w:val="216"/>
          <w:jc w:val="center"/>
        </w:trPr>
        <w:tc>
          <w:tcPr>
            <w:tcW w:w="701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3DD6B6F" w14:textId="2AFF065C" w:rsidR="007930F7" w:rsidRPr="007930F7" w:rsidRDefault="007930F7" w:rsidP="007930F7">
            <w:pPr>
              <w:spacing w:line="360" w:lineRule="auto"/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lang w:val="en-US"/>
              </w:rPr>
              <w:t>3</w:t>
            </w:r>
          </w:p>
        </w:tc>
        <w:tc>
          <w:tcPr>
            <w:tcW w:w="3159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606F39E5" w14:textId="7E12CBAC" w:rsidR="007930F7" w:rsidRDefault="007930F7" w:rsidP="007930F7">
            <w:pPr>
              <w:widowControl w:val="0"/>
              <w:rPr>
                <w:rFonts w:cs="Times New Roman"/>
                <w:sz w:val="26"/>
                <w:szCs w:val="26"/>
                <w:lang w:val="en-US"/>
              </w:rPr>
            </w:pPr>
            <w:proofErr w:type="spellStart"/>
            <w:r w:rsidRPr="007930F7">
              <w:rPr>
                <w:rFonts w:cs="Times New Roman"/>
                <w:sz w:val="28"/>
                <w:szCs w:val="28"/>
                <w:lang w:val="en-US"/>
              </w:rPr>
              <w:t>Nguyễn</w:t>
            </w:r>
            <w:proofErr w:type="spellEnd"/>
            <w:r w:rsidRPr="007930F7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930F7">
              <w:rPr>
                <w:rFonts w:cs="Times New Roman"/>
                <w:sz w:val="28"/>
                <w:szCs w:val="28"/>
                <w:lang w:val="en-US"/>
              </w:rPr>
              <w:t>Quốc</w:t>
            </w:r>
            <w:proofErr w:type="spellEnd"/>
            <w:r w:rsidRPr="007930F7">
              <w:rPr>
                <w:rFonts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930F7">
              <w:rPr>
                <w:rFonts w:cs="Times New Roman"/>
                <w:sz w:val="28"/>
                <w:szCs w:val="28"/>
                <w:lang w:val="en-US"/>
              </w:rPr>
              <w:t>Thịnh</w:t>
            </w:r>
            <w:proofErr w:type="spellEnd"/>
          </w:p>
        </w:tc>
        <w:tc>
          <w:tcPr>
            <w:tcW w:w="1215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260CE55A" w14:textId="321C769E" w:rsidR="007930F7" w:rsidRDefault="007930F7" w:rsidP="007930F7">
            <w:pPr>
              <w:widowControl w:val="0"/>
              <w:rPr>
                <w:rFonts w:cs="Times New Roman"/>
                <w:sz w:val="26"/>
                <w:szCs w:val="26"/>
                <w:lang w:val="en-US"/>
              </w:rPr>
            </w:pPr>
            <w:r w:rsidRPr="007930F7">
              <w:rPr>
                <w:rFonts w:cs="Times New Roman"/>
                <w:sz w:val="28"/>
                <w:szCs w:val="28"/>
                <w:lang w:val="en-US"/>
              </w:rPr>
              <w:t>21110661</w:t>
            </w:r>
          </w:p>
        </w:tc>
        <w:tc>
          <w:tcPr>
            <w:tcW w:w="3054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7C77B65" w14:textId="3C6675BA" w:rsidR="007930F7" w:rsidRDefault="00936B55" w:rsidP="003771BC">
            <w:pPr>
              <w:spacing w:line="360" w:lineRule="auto"/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lang w:val="en-US"/>
              </w:rPr>
              <w:t>8</w:t>
            </w:r>
            <w:r w:rsidR="003771BC">
              <w:rPr>
                <w:rFonts w:eastAsia="Calibri" w:cs="Times New Roman"/>
                <w:szCs w:val="24"/>
                <w:lang w:val="en-US"/>
              </w:rPr>
              <w:t>5%</w:t>
            </w:r>
          </w:p>
        </w:tc>
      </w:tr>
      <w:tr w:rsidR="007930F7" w14:paraId="4C529EAD" w14:textId="77777777" w:rsidTr="003771BC">
        <w:trPr>
          <w:trHeight w:val="216"/>
          <w:jc w:val="center"/>
        </w:trPr>
        <w:tc>
          <w:tcPr>
            <w:tcW w:w="701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2EC966D" w14:textId="6AD971EF" w:rsidR="007930F7" w:rsidRPr="007930F7" w:rsidRDefault="007930F7" w:rsidP="007930F7">
            <w:pPr>
              <w:spacing w:line="360" w:lineRule="auto"/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lang w:val="en-US"/>
              </w:rPr>
              <w:t>4</w:t>
            </w:r>
          </w:p>
        </w:tc>
        <w:tc>
          <w:tcPr>
            <w:tcW w:w="3159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95389EC" w14:textId="482F2E97" w:rsidR="007930F7" w:rsidRDefault="007930F7" w:rsidP="007930F7">
            <w:pPr>
              <w:widowControl w:val="0"/>
              <w:rPr>
                <w:rFonts w:eastAsia="Calibri" w:cs="Times New Roman"/>
                <w:szCs w:val="24"/>
              </w:rPr>
            </w:pPr>
            <w:proofErr w:type="spellStart"/>
            <w:r w:rsidRPr="007930F7">
              <w:rPr>
                <w:rFonts w:cs="Times New Roman"/>
                <w:sz w:val="28"/>
                <w:szCs w:val="28"/>
                <w:lang w:val="en-US"/>
              </w:rPr>
              <w:t>Hoàng</w:t>
            </w:r>
            <w:proofErr w:type="spellEnd"/>
            <w:r w:rsidRPr="007930F7">
              <w:rPr>
                <w:rFonts w:cs="Times New Roman"/>
                <w:sz w:val="28"/>
                <w:szCs w:val="28"/>
                <w:lang w:val="en-US"/>
              </w:rPr>
              <w:t xml:space="preserve"> Anh </w:t>
            </w:r>
            <w:proofErr w:type="spellStart"/>
            <w:r w:rsidRPr="007930F7">
              <w:rPr>
                <w:rFonts w:cs="Times New Roman"/>
                <w:sz w:val="28"/>
                <w:szCs w:val="28"/>
                <w:lang w:val="en-US"/>
              </w:rPr>
              <w:t>Tuấn</w:t>
            </w:r>
            <w:proofErr w:type="spellEnd"/>
          </w:p>
        </w:tc>
        <w:tc>
          <w:tcPr>
            <w:tcW w:w="1215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34DEF0A9" w14:textId="11A611A1" w:rsidR="007930F7" w:rsidRDefault="007930F7" w:rsidP="007930F7">
            <w:pPr>
              <w:widowControl w:val="0"/>
              <w:rPr>
                <w:rFonts w:eastAsia="Calibri" w:cs="Times New Roman"/>
                <w:szCs w:val="24"/>
              </w:rPr>
            </w:pPr>
            <w:r w:rsidRPr="007930F7">
              <w:rPr>
                <w:rFonts w:cs="Times New Roman"/>
                <w:sz w:val="28"/>
                <w:szCs w:val="28"/>
                <w:lang w:val="en-US"/>
              </w:rPr>
              <w:t>21110710</w:t>
            </w:r>
          </w:p>
        </w:tc>
        <w:tc>
          <w:tcPr>
            <w:tcW w:w="3054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7C359A3" w14:textId="614A5324" w:rsidR="007930F7" w:rsidRDefault="00936B55" w:rsidP="003771BC">
            <w:pPr>
              <w:spacing w:line="360" w:lineRule="auto"/>
              <w:jc w:val="center"/>
              <w:rPr>
                <w:rFonts w:eastAsia="Calibri" w:cs="Times New Roman"/>
                <w:szCs w:val="24"/>
                <w:lang w:val="en-US"/>
              </w:rPr>
            </w:pPr>
            <w:r>
              <w:rPr>
                <w:rFonts w:eastAsia="Calibri" w:cs="Times New Roman"/>
                <w:szCs w:val="24"/>
                <w:lang w:val="en-US"/>
              </w:rPr>
              <w:t>8</w:t>
            </w:r>
            <w:r w:rsidR="003771BC">
              <w:rPr>
                <w:rFonts w:eastAsia="Calibri" w:cs="Times New Roman"/>
                <w:szCs w:val="24"/>
                <w:lang w:val="en-US"/>
              </w:rPr>
              <w:t>0%</w:t>
            </w:r>
          </w:p>
        </w:tc>
      </w:tr>
    </w:tbl>
    <w:p w14:paraId="1051458E" w14:textId="77777777" w:rsidR="007930F7" w:rsidRDefault="007930F7">
      <w:pPr>
        <w:spacing w:line="360" w:lineRule="auto"/>
        <w:jc w:val="both"/>
        <w:rPr>
          <w:rFonts w:eastAsia="Calibri" w:cs="Times New Roman"/>
          <w:b/>
          <w:iCs/>
        </w:rPr>
      </w:pPr>
    </w:p>
    <w:p w14:paraId="189E323C" w14:textId="5D653FE6" w:rsidR="00D377A8" w:rsidRPr="007930F7" w:rsidRDefault="005D75D1">
      <w:pPr>
        <w:spacing w:line="360" w:lineRule="auto"/>
        <w:jc w:val="both"/>
        <w:rPr>
          <w:rFonts w:eastAsia="Calibri" w:cs="Times New Roman"/>
          <w:b/>
          <w:i/>
          <w:sz w:val="28"/>
          <w:szCs w:val="24"/>
        </w:rPr>
      </w:pPr>
      <w:r w:rsidRPr="007930F7">
        <w:rPr>
          <w:rFonts w:eastAsia="Calibri" w:cs="Times New Roman"/>
          <w:b/>
          <w:iCs/>
          <w:sz w:val="28"/>
          <w:szCs w:val="24"/>
        </w:rPr>
        <w:t>Nhận xét của giảng viên:</w:t>
      </w:r>
    </w:p>
    <w:p w14:paraId="07F9E40B" w14:textId="46720366" w:rsidR="00D377A8" w:rsidRDefault="005D75D1" w:rsidP="4E9EBD55">
      <w:pPr>
        <w:spacing w:line="360" w:lineRule="auto"/>
        <w:rPr>
          <w:rFonts w:eastAsia="Calibri" w:cs="Times New Roman"/>
          <w:b/>
          <w:bCs/>
          <w:color w:val="000000"/>
        </w:rPr>
      </w:pPr>
      <w:r w:rsidRPr="4E9EBD55">
        <w:rPr>
          <w:rFonts w:eastAsia="Calibri" w:cs="Times New Roman"/>
          <w:b/>
          <w:bCs/>
          <w:color w:val="000000" w:themeColor="text1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3B8E5AFB" w14:textId="77777777" w:rsidR="007930F7" w:rsidRDefault="007930F7">
      <w:pPr>
        <w:spacing w:line="360" w:lineRule="auto"/>
        <w:jc w:val="right"/>
        <w:rPr>
          <w:rFonts w:eastAsia="Calibri" w:cs="Times New Roman"/>
          <w:i/>
        </w:rPr>
      </w:pPr>
    </w:p>
    <w:p w14:paraId="18AE2EF9" w14:textId="7F0D47F4" w:rsidR="00D377A8" w:rsidRPr="007930F7" w:rsidRDefault="005D75D1">
      <w:pPr>
        <w:spacing w:line="360" w:lineRule="auto"/>
        <w:jc w:val="right"/>
        <w:rPr>
          <w:rFonts w:eastAsia="Calibri" w:cs="Times New Roman"/>
          <w:sz w:val="28"/>
          <w:szCs w:val="24"/>
        </w:rPr>
      </w:pPr>
      <w:r w:rsidRPr="007930F7">
        <w:rPr>
          <w:rFonts w:eastAsia="Calibri" w:cs="Times New Roman"/>
          <w:i/>
          <w:sz w:val="28"/>
          <w:szCs w:val="24"/>
        </w:rPr>
        <w:t>Ngày … tháng 05 năm 2023</w:t>
      </w:r>
    </w:p>
    <w:p w14:paraId="6D4CCA0A" w14:textId="36801405" w:rsidR="00D377A8" w:rsidRPr="007930F7" w:rsidRDefault="005D75D1">
      <w:pPr>
        <w:spacing w:line="360" w:lineRule="auto"/>
        <w:jc w:val="right"/>
        <w:rPr>
          <w:rFonts w:eastAsia="Calibri" w:cs="Times New Roman"/>
          <w:i/>
          <w:sz w:val="28"/>
          <w:szCs w:val="24"/>
        </w:rPr>
      </w:pPr>
      <w:r w:rsidRPr="007930F7">
        <w:rPr>
          <w:rFonts w:eastAsia="Calibri" w:cs="Times New Roman"/>
          <w:i/>
          <w:sz w:val="28"/>
          <w:szCs w:val="24"/>
        </w:rPr>
        <w:tab/>
      </w:r>
      <w:r w:rsidR="007930F7" w:rsidRPr="007930F7">
        <w:rPr>
          <w:rFonts w:eastAsia="Calibri" w:cs="Times New Roman"/>
          <w:i/>
          <w:sz w:val="28"/>
          <w:szCs w:val="24"/>
          <w:lang w:val="en-US"/>
        </w:rPr>
        <w:t xml:space="preserve">             </w:t>
      </w:r>
      <w:r w:rsidRPr="007930F7">
        <w:rPr>
          <w:rFonts w:eastAsia="Calibri" w:cs="Times New Roman"/>
          <w:i/>
          <w:sz w:val="28"/>
          <w:szCs w:val="24"/>
        </w:rPr>
        <w:t>Giảng viên chấm điểm</w:t>
      </w:r>
      <w:r w:rsidRPr="007930F7">
        <w:rPr>
          <w:rFonts w:eastAsia="Calibri" w:cs="Times New Roman"/>
          <w:i/>
          <w:sz w:val="28"/>
          <w:szCs w:val="24"/>
        </w:rPr>
        <w:tab/>
      </w:r>
    </w:p>
    <w:p w14:paraId="4E9CFA23" w14:textId="77777777" w:rsidR="007930F7" w:rsidRPr="007930F7" w:rsidRDefault="005D75D1">
      <w:pPr>
        <w:spacing w:line="360" w:lineRule="auto"/>
        <w:jc w:val="right"/>
        <w:rPr>
          <w:rFonts w:eastAsia="Calibri" w:cs="Times New Roman"/>
          <w:i/>
          <w:sz w:val="28"/>
          <w:szCs w:val="24"/>
        </w:rPr>
      </w:pPr>
      <w:r w:rsidRPr="007930F7">
        <w:rPr>
          <w:rFonts w:eastAsia="Calibri" w:cs="Times New Roman"/>
          <w:i/>
          <w:sz w:val="28"/>
          <w:szCs w:val="24"/>
        </w:rPr>
        <w:t xml:space="preserve">  </w:t>
      </w:r>
      <w:r w:rsidRPr="007930F7">
        <w:rPr>
          <w:rFonts w:eastAsia="Calibri" w:cs="Times New Roman"/>
          <w:i/>
          <w:sz w:val="28"/>
          <w:szCs w:val="24"/>
        </w:rPr>
        <w:tab/>
      </w:r>
      <w:r w:rsidRPr="007930F7">
        <w:rPr>
          <w:rFonts w:eastAsia="Calibri" w:cs="Times New Roman"/>
          <w:i/>
          <w:sz w:val="28"/>
          <w:szCs w:val="24"/>
        </w:rPr>
        <w:tab/>
      </w:r>
      <w:r w:rsidRPr="007930F7">
        <w:rPr>
          <w:rFonts w:eastAsia="Calibri" w:cs="Times New Roman"/>
          <w:i/>
          <w:sz w:val="28"/>
          <w:szCs w:val="24"/>
        </w:rPr>
        <w:tab/>
      </w:r>
      <w:r w:rsidRPr="007930F7">
        <w:rPr>
          <w:rFonts w:eastAsia="Calibri" w:cs="Times New Roman"/>
          <w:i/>
          <w:sz w:val="28"/>
          <w:szCs w:val="24"/>
        </w:rPr>
        <w:tab/>
      </w:r>
      <w:r w:rsidRPr="007930F7">
        <w:rPr>
          <w:rFonts w:eastAsia="Calibri" w:cs="Times New Roman"/>
          <w:i/>
          <w:sz w:val="28"/>
          <w:szCs w:val="24"/>
        </w:rPr>
        <w:tab/>
      </w:r>
      <w:r w:rsidRPr="007930F7">
        <w:rPr>
          <w:rFonts w:eastAsia="Calibri" w:cs="Times New Roman"/>
          <w:i/>
          <w:sz w:val="28"/>
          <w:szCs w:val="24"/>
        </w:rPr>
        <w:tab/>
      </w:r>
      <w:r w:rsidRPr="007930F7">
        <w:rPr>
          <w:rFonts w:eastAsia="Calibri" w:cs="Times New Roman"/>
          <w:i/>
          <w:sz w:val="28"/>
          <w:szCs w:val="24"/>
        </w:rPr>
        <w:tab/>
      </w:r>
      <w:r w:rsidRPr="007930F7">
        <w:rPr>
          <w:rFonts w:eastAsia="Calibri" w:cs="Times New Roman"/>
          <w:i/>
          <w:sz w:val="28"/>
          <w:szCs w:val="24"/>
        </w:rPr>
        <w:tab/>
      </w:r>
    </w:p>
    <w:p w14:paraId="43B55FA8" w14:textId="77777777" w:rsidR="007930F7" w:rsidRPr="007930F7" w:rsidRDefault="007930F7">
      <w:pPr>
        <w:spacing w:line="360" w:lineRule="auto"/>
        <w:jc w:val="right"/>
        <w:rPr>
          <w:rFonts w:eastAsia="Calibri" w:cs="Times New Roman"/>
          <w:i/>
          <w:sz w:val="28"/>
          <w:szCs w:val="24"/>
        </w:rPr>
      </w:pPr>
    </w:p>
    <w:p w14:paraId="0C5C197C" w14:textId="77777777" w:rsidR="007930F7" w:rsidRPr="007930F7" w:rsidRDefault="007930F7">
      <w:pPr>
        <w:spacing w:line="360" w:lineRule="auto"/>
        <w:jc w:val="right"/>
        <w:rPr>
          <w:rFonts w:eastAsia="Calibri" w:cs="Times New Roman"/>
          <w:i/>
          <w:sz w:val="28"/>
          <w:szCs w:val="24"/>
        </w:rPr>
      </w:pPr>
    </w:p>
    <w:p w14:paraId="72887FA5" w14:textId="77777777" w:rsidR="007930F7" w:rsidRPr="007930F7" w:rsidRDefault="007930F7">
      <w:pPr>
        <w:spacing w:line="360" w:lineRule="auto"/>
        <w:jc w:val="right"/>
        <w:rPr>
          <w:rFonts w:eastAsia="Calibri" w:cs="Times New Roman"/>
          <w:i/>
          <w:sz w:val="28"/>
          <w:szCs w:val="24"/>
        </w:rPr>
      </w:pPr>
    </w:p>
    <w:p w14:paraId="15EB4D9D" w14:textId="393186EE" w:rsidR="007930F7" w:rsidRPr="007930F7" w:rsidRDefault="007930F7" w:rsidP="007930F7">
      <w:pPr>
        <w:spacing w:line="360" w:lineRule="auto"/>
        <w:rPr>
          <w:rFonts w:eastAsia="Calibri" w:cs="Times New Roman"/>
          <w:i/>
          <w:sz w:val="28"/>
          <w:szCs w:val="24"/>
          <w:lang w:val="en-US"/>
        </w:rPr>
      </w:pPr>
    </w:p>
    <w:p w14:paraId="2306D0BC" w14:textId="1837372C" w:rsidR="00D377A8" w:rsidRPr="00862417" w:rsidRDefault="005D75D1" w:rsidP="00862417">
      <w:pPr>
        <w:spacing w:line="360" w:lineRule="auto"/>
        <w:jc w:val="right"/>
        <w:rPr>
          <w:rFonts w:eastAsia="Calibri" w:cs="Times New Roman"/>
          <w:i/>
        </w:rPr>
        <w:sectPr w:rsidR="00D377A8" w:rsidRPr="00862417" w:rsidSect="000424D6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 w:rsidRPr="007930F7">
        <w:rPr>
          <w:rFonts w:eastAsia="Calibri" w:cs="Times New Roman"/>
          <w:i/>
          <w:sz w:val="28"/>
          <w:szCs w:val="24"/>
        </w:rPr>
        <w:t xml:space="preserve">Ths. Nguyễn Văn Thành </w:t>
      </w:r>
    </w:p>
    <w:p w14:paraId="54BA9D2B" w14:textId="77777777" w:rsidR="00862417" w:rsidRDefault="00862417" w:rsidP="00E41017">
      <w:pPr>
        <w:jc w:val="both"/>
        <w:rPr>
          <w:b/>
          <w:bCs/>
          <w:sz w:val="26"/>
          <w:szCs w:val="26"/>
          <w:lang w:val="en-US"/>
        </w:rPr>
        <w:sectPr w:rsidR="00862417" w:rsidSect="000424D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828E0B" w14:textId="13E509EE" w:rsidR="00D377A8" w:rsidRPr="00862417" w:rsidRDefault="005D75D1" w:rsidP="00862417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862417">
        <w:rPr>
          <w:b/>
          <w:bCs/>
          <w:sz w:val="28"/>
          <w:szCs w:val="28"/>
          <w:lang w:val="en-US"/>
        </w:rPr>
        <w:t>LỜI CẢM ƠN</w:t>
      </w:r>
    </w:p>
    <w:p w14:paraId="3EBD2C91" w14:textId="77777777" w:rsidR="00862417" w:rsidRDefault="00862417" w:rsidP="00862417">
      <w:pPr>
        <w:pStyle w:val="bnhthng2"/>
        <w:spacing w:line="360" w:lineRule="auto"/>
        <w:ind w:firstLine="720"/>
      </w:pP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TP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</w:p>
    <w:p w14:paraId="7A639B27" w14:textId="0DFAB9DC" w:rsidR="00862417" w:rsidRDefault="00862417" w:rsidP="00862417">
      <w:pPr>
        <w:pStyle w:val="bnhthng2"/>
        <w:spacing w:line="360" w:lineRule="auto"/>
        <w:ind w:firstLine="720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 w:rsidRPr="00862417">
        <w:rPr>
          <w:b/>
          <w:bCs/>
        </w:rPr>
        <w:t>thầy</w:t>
      </w:r>
      <w:proofErr w:type="spellEnd"/>
      <w:r w:rsidRPr="00862417">
        <w:rPr>
          <w:b/>
          <w:bCs/>
        </w:rPr>
        <w:t xml:space="preserve"> </w:t>
      </w:r>
      <w:proofErr w:type="spellStart"/>
      <w:r w:rsidRPr="00862417">
        <w:rPr>
          <w:b/>
          <w:bCs/>
        </w:rPr>
        <w:t>Nguyễn</w:t>
      </w:r>
      <w:proofErr w:type="spellEnd"/>
      <w:r w:rsidRPr="00862417">
        <w:rPr>
          <w:b/>
          <w:bCs/>
        </w:rPr>
        <w:t xml:space="preserve"> </w:t>
      </w:r>
      <w:proofErr w:type="spellStart"/>
      <w:r w:rsidRPr="00862417">
        <w:rPr>
          <w:b/>
          <w:bCs/>
        </w:rPr>
        <w:t>Văn</w:t>
      </w:r>
      <w:proofErr w:type="spellEnd"/>
      <w:r w:rsidRPr="00862417">
        <w:rPr>
          <w:b/>
          <w:bCs/>
        </w:rPr>
        <w:t xml:space="preserve"> </w:t>
      </w:r>
      <w:proofErr w:type="spellStart"/>
      <w:r w:rsidRPr="00862417">
        <w:rPr>
          <w:b/>
          <w:bCs/>
        </w:rPr>
        <w:t>Thành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tập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0C73742" w14:textId="4B29469B" w:rsidR="00862417" w:rsidRDefault="00862417" w:rsidP="00862417">
      <w:pPr>
        <w:pStyle w:val="bnhthng2"/>
        <w:spacing w:line="360" w:lineRule="auto"/>
      </w:pPr>
      <w:r>
        <w:t xml:space="preserve">           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trình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Thầy</w:t>
      </w:r>
      <w:proofErr w:type="spellEnd"/>
      <w:r>
        <w:t>/</w:t>
      </w:r>
      <w:proofErr w:type="spellStart"/>
      <w:r>
        <w:t>Cô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tập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459F9D77" w14:textId="09868932" w:rsidR="00862417" w:rsidRDefault="00862417" w:rsidP="00862417">
      <w:pPr>
        <w:pStyle w:val="bnhthng2"/>
        <w:spacing w:line="360" w:lineRule="auto"/>
        <w:ind w:firstLine="720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!</w:t>
      </w:r>
    </w:p>
    <w:p w14:paraId="0949F153" w14:textId="74BBAC6E" w:rsidR="00862417" w:rsidRDefault="00862417" w:rsidP="00862417">
      <w:pPr>
        <w:pStyle w:val="bnhthng2"/>
        <w:spacing w:line="360" w:lineRule="auto"/>
        <w:ind w:firstLine="720"/>
      </w:pPr>
    </w:p>
    <w:p w14:paraId="5ED2E967" w14:textId="5C50EE8E" w:rsidR="00862417" w:rsidRDefault="00862417" w:rsidP="00862417">
      <w:pPr>
        <w:pStyle w:val="bnhthng2"/>
        <w:spacing w:line="360" w:lineRule="auto"/>
        <w:ind w:firstLine="720"/>
      </w:pPr>
    </w:p>
    <w:p w14:paraId="27DCAB22" w14:textId="77777777" w:rsidR="00862417" w:rsidRDefault="00862417" w:rsidP="00862417">
      <w:pPr>
        <w:pStyle w:val="bnhthng2"/>
        <w:spacing w:line="360" w:lineRule="auto"/>
        <w:ind w:firstLine="720"/>
      </w:pPr>
    </w:p>
    <w:p w14:paraId="46901C5B" w14:textId="1768CACE" w:rsidR="00D377A8" w:rsidRPr="00862417" w:rsidRDefault="00862417" w:rsidP="00862417">
      <w:pPr>
        <w:pStyle w:val="bnhthng2"/>
        <w:spacing w:line="36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Nhóm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0FACAC63" w14:textId="7CC477DC" w:rsidR="00D377A8" w:rsidRPr="00862417" w:rsidRDefault="00D377A8" w:rsidP="00862417">
      <w:pPr>
        <w:jc w:val="both"/>
        <w:rPr>
          <w:sz w:val="28"/>
          <w:szCs w:val="28"/>
          <w:lang w:val="en-US"/>
        </w:rPr>
        <w:sectPr w:rsidR="00D377A8" w:rsidRPr="00862417" w:rsidSect="000424D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E5E1A6B" w14:textId="5D772C80" w:rsidR="00D377A8" w:rsidRDefault="005D75D1">
      <w:pPr>
        <w:jc w:val="center"/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lastRenderedPageBreak/>
        <w:t>MỤC LỤC</w:t>
      </w:r>
    </w:p>
    <w:p w14:paraId="3FF305B0" w14:textId="77777777" w:rsidR="00F67D13" w:rsidRDefault="00F67D13">
      <w:pPr>
        <w:jc w:val="center"/>
        <w:rPr>
          <w:b/>
          <w:bCs/>
          <w:lang w:val="en-US"/>
        </w:rPr>
      </w:pPr>
    </w:p>
    <w:p w14:paraId="6122986A" w14:textId="2B832405" w:rsidR="008A5D60" w:rsidRDefault="005D75D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rPr>
          <w:b/>
          <w:bCs/>
          <w:lang w:val="en-US"/>
        </w:rPr>
        <w:fldChar w:fldCharType="begin"/>
      </w:r>
      <w:r>
        <w:rPr>
          <w:b/>
          <w:bCs/>
          <w:lang w:val="en-US"/>
        </w:rPr>
        <w:instrText xml:space="preserve">TOC \o "1-4" \h \u </w:instrText>
      </w:r>
      <w:r>
        <w:rPr>
          <w:b/>
          <w:bCs/>
          <w:lang w:val="en-US"/>
        </w:rPr>
        <w:fldChar w:fldCharType="separate"/>
      </w:r>
      <w:hyperlink w:anchor="_Toc167362102" w:history="1">
        <w:r w:rsidR="008A5D60" w:rsidRPr="00F2062B">
          <w:rPr>
            <w:rStyle w:val="Hyperlink"/>
            <w:bCs/>
            <w:noProof/>
            <w:lang w:val="en-US"/>
          </w:rPr>
          <w:t>CHƯƠNG 1: TỔNG QUAN VỀ ĐỀ TÀI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_Toc167362102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</w:t>
        </w:r>
        <w:r w:rsidR="008A5D60">
          <w:rPr>
            <w:noProof/>
          </w:rPr>
          <w:fldChar w:fldCharType="end"/>
        </w:r>
      </w:hyperlink>
    </w:p>
    <w:p w14:paraId="073E11F3" w14:textId="1B263730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03" w:history="1">
        <w:r w:rsidR="008A5D60" w:rsidRPr="00F2062B">
          <w:rPr>
            <w:rStyle w:val="Hyperlink"/>
            <w:bCs/>
            <w:noProof/>
            <w:lang w:val="en-US"/>
          </w:rPr>
          <w:t>1.1. Lý do chọn đề tài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_Toc167362103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</w:t>
        </w:r>
        <w:r w:rsidR="008A5D60">
          <w:rPr>
            <w:noProof/>
          </w:rPr>
          <w:fldChar w:fldCharType="end"/>
        </w:r>
      </w:hyperlink>
    </w:p>
    <w:p w14:paraId="734338EB" w14:textId="75766A55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04" w:history="1">
        <w:r w:rsidR="008A5D60" w:rsidRPr="00F2062B">
          <w:rPr>
            <w:rStyle w:val="Hyperlink"/>
            <w:bCs/>
            <w:noProof/>
            <w:lang w:val="en-US"/>
          </w:rPr>
          <w:t>1.2. Tổng quan về tập dữ liệu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_Toc167362104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</w:t>
        </w:r>
        <w:r w:rsidR="008A5D60">
          <w:rPr>
            <w:noProof/>
          </w:rPr>
          <w:fldChar w:fldCharType="end"/>
        </w:r>
      </w:hyperlink>
    </w:p>
    <w:p w14:paraId="74EB7E90" w14:textId="00DE23F3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05" w:history="1">
        <w:r w:rsidR="008A5D60" w:rsidRPr="00F2062B">
          <w:rPr>
            <w:rStyle w:val="Hyperlink"/>
            <w:bCs/>
            <w:noProof/>
            <w:lang w:val="en-US"/>
          </w:rPr>
          <w:t>1.2.1. Nguồn dữ liệu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_Toc167362105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</w:t>
        </w:r>
        <w:r w:rsidR="008A5D60">
          <w:rPr>
            <w:noProof/>
          </w:rPr>
          <w:fldChar w:fldCharType="end"/>
        </w:r>
      </w:hyperlink>
    </w:p>
    <w:p w14:paraId="0963496F" w14:textId="123F19E7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06" w:history="1">
        <w:r w:rsidR="008A5D60" w:rsidRPr="00F2062B">
          <w:rPr>
            <w:rStyle w:val="Hyperlink"/>
            <w:bCs/>
            <w:noProof/>
            <w:lang w:val="en-US"/>
          </w:rPr>
          <w:t>1.2.2. Mô tả chi tiết tập dữ liệu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_Toc167362106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3</w:t>
        </w:r>
        <w:r w:rsidR="008A5D60">
          <w:rPr>
            <w:noProof/>
          </w:rPr>
          <w:fldChar w:fldCharType="end"/>
        </w:r>
      </w:hyperlink>
    </w:p>
    <w:p w14:paraId="4104E930" w14:textId="0FCB13F4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07" w:history="1">
        <w:r w:rsidR="008A5D60" w:rsidRPr="00F2062B">
          <w:rPr>
            <w:rStyle w:val="Hyperlink"/>
            <w:noProof/>
            <w:lang w:val="en-US"/>
          </w:rPr>
          <w:t>1.3. Giới thiệu các công cụ được sử dụng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_Toc167362107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14</w:t>
        </w:r>
        <w:r w:rsidR="008A5D60">
          <w:rPr>
            <w:noProof/>
          </w:rPr>
          <w:fldChar w:fldCharType="end"/>
        </w:r>
      </w:hyperlink>
    </w:p>
    <w:p w14:paraId="7472A350" w14:textId="4FF787FF" w:rsidR="008A5D60" w:rsidRDefault="008412E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08" w:history="1">
        <w:r w:rsidR="008A5D60" w:rsidRPr="00F2062B">
          <w:rPr>
            <w:rStyle w:val="Hyperlink"/>
            <w:bCs/>
            <w:noProof/>
            <w:lang w:val="en-US"/>
          </w:rPr>
          <w:t>CHƯƠNG 2: THIẾT KẾ XÂY DỰNG CƠ SỞ DỮ LIỆU TÁC NGHIỆP</w:t>
        </w:r>
        <w:r w:rsidR="008A5D60" w:rsidRPr="00F2062B">
          <w:rPr>
            <w:rStyle w:val="Hyperlink"/>
            <w:bCs/>
            <w:noProof/>
            <w:lang w:val="vi-VN"/>
          </w:rPr>
          <w:t xml:space="preserve"> </w:t>
        </w:r>
        <w:r w:rsidR="008A5D60" w:rsidRPr="00F2062B">
          <w:rPr>
            <w:rStyle w:val="Hyperlink"/>
            <w:bCs/>
            <w:noProof/>
            <w:lang w:val="en-US"/>
          </w:rPr>
          <w:t>(OLAP)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_Toc167362108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15</w:t>
        </w:r>
        <w:r w:rsidR="008A5D60">
          <w:rPr>
            <w:noProof/>
          </w:rPr>
          <w:fldChar w:fldCharType="end"/>
        </w:r>
      </w:hyperlink>
    </w:p>
    <w:p w14:paraId="6CF01BD6" w14:textId="52BC613B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09" w:history="1">
        <w:r w:rsidR="008A5D60" w:rsidRPr="00F2062B">
          <w:rPr>
            <w:rStyle w:val="Hyperlink"/>
            <w:bCs/>
            <w:noProof/>
            <w:lang w:val="en-US"/>
          </w:rPr>
          <w:t>2.1. Xác định các Business Process và bảng Fact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_Toc167362109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15</w:t>
        </w:r>
        <w:r w:rsidR="008A5D60">
          <w:rPr>
            <w:noProof/>
          </w:rPr>
          <w:fldChar w:fldCharType="end"/>
        </w:r>
      </w:hyperlink>
    </w:p>
    <w:p w14:paraId="5268D09C" w14:textId="15E2E127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10" w:history="1">
        <w:r w:rsidR="008A5D60" w:rsidRPr="00F2062B">
          <w:rPr>
            <w:rStyle w:val="Hyperlink"/>
            <w:bCs/>
            <w:noProof/>
            <w:lang w:val="en-US"/>
          </w:rPr>
          <w:t>2.1.1. Business Process: Sales Analysis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_Toc167362110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15</w:t>
        </w:r>
        <w:r w:rsidR="008A5D60">
          <w:rPr>
            <w:noProof/>
          </w:rPr>
          <w:fldChar w:fldCharType="end"/>
        </w:r>
      </w:hyperlink>
    </w:p>
    <w:p w14:paraId="1A17D1DB" w14:textId="407BAB56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11" w:history="1">
        <w:r w:rsidR="008A5D60" w:rsidRPr="00F2062B">
          <w:rPr>
            <w:rStyle w:val="Hyperlink"/>
            <w:bCs/>
            <w:noProof/>
            <w:lang w:val="en-US"/>
          </w:rPr>
          <w:t>2.1.</w:t>
        </w:r>
        <w:r w:rsidR="008A5D60" w:rsidRPr="00F2062B">
          <w:rPr>
            <w:rStyle w:val="Hyperlink"/>
            <w:bCs/>
            <w:noProof/>
            <w:lang w:val="vi-VN"/>
          </w:rPr>
          <w:t>2</w:t>
        </w:r>
        <w:r w:rsidR="008A5D60" w:rsidRPr="00F2062B">
          <w:rPr>
            <w:rStyle w:val="Hyperlink"/>
            <w:bCs/>
            <w:noProof/>
            <w:lang w:val="en-US"/>
          </w:rPr>
          <w:t>. Business Process: Order FullFillment and Delivery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_Toc167362111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16</w:t>
        </w:r>
        <w:r w:rsidR="008A5D60">
          <w:rPr>
            <w:noProof/>
          </w:rPr>
          <w:fldChar w:fldCharType="end"/>
        </w:r>
      </w:hyperlink>
    </w:p>
    <w:p w14:paraId="1EDA8897" w14:textId="49769BCD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12" w:history="1">
        <w:r w:rsidR="008A5D60" w:rsidRPr="00F2062B">
          <w:rPr>
            <w:rStyle w:val="Hyperlink"/>
            <w:bCs/>
            <w:noProof/>
            <w:lang w:val="vi-VN"/>
          </w:rPr>
          <w:t>2.2. Xây dựng các bảng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_Toc167362112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16</w:t>
        </w:r>
        <w:r w:rsidR="008A5D60">
          <w:rPr>
            <w:noProof/>
          </w:rPr>
          <w:fldChar w:fldCharType="end"/>
        </w:r>
      </w:hyperlink>
    </w:p>
    <w:p w14:paraId="40B6CE04" w14:textId="53C31BC5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13" w:history="1">
        <w:r w:rsidR="008A5D60" w:rsidRPr="00F2062B">
          <w:rPr>
            <w:rStyle w:val="Hyperlink"/>
            <w:bCs/>
            <w:noProof/>
            <w:lang w:val="vi-VN"/>
          </w:rPr>
          <w:t>2.2.1. DimDate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_Toc167362113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16</w:t>
        </w:r>
        <w:r w:rsidR="008A5D60">
          <w:rPr>
            <w:noProof/>
          </w:rPr>
          <w:fldChar w:fldCharType="end"/>
        </w:r>
      </w:hyperlink>
    </w:p>
    <w:p w14:paraId="400A3C08" w14:textId="39804905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14" w:history="1">
        <w:r w:rsidR="008A5D60" w:rsidRPr="00F2062B">
          <w:rPr>
            <w:rStyle w:val="Hyperlink"/>
            <w:bCs/>
            <w:noProof/>
            <w:lang w:val="vi-VN"/>
          </w:rPr>
          <w:t>2.2.2. Dim</w:t>
        </w:r>
        <w:r w:rsidR="008A5D60" w:rsidRPr="00F2062B">
          <w:rPr>
            <w:rStyle w:val="Hyperlink"/>
            <w:bCs/>
            <w:noProof/>
            <w:lang w:val="en-US"/>
          </w:rPr>
          <w:t>Order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_Toc167362114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17</w:t>
        </w:r>
        <w:r w:rsidR="008A5D60">
          <w:rPr>
            <w:noProof/>
          </w:rPr>
          <w:fldChar w:fldCharType="end"/>
        </w:r>
      </w:hyperlink>
    </w:p>
    <w:p w14:paraId="63ADCACF" w14:textId="4681E3AB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15" w:history="1">
        <w:r w:rsidR="008A5D60" w:rsidRPr="00F2062B">
          <w:rPr>
            <w:rStyle w:val="Hyperlink"/>
            <w:bCs/>
            <w:noProof/>
            <w:lang w:val="vi-VN"/>
          </w:rPr>
          <w:t>2.2.3. Dim</w:t>
        </w:r>
        <w:r w:rsidR="008A5D60" w:rsidRPr="00F2062B">
          <w:rPr>
            <w:rStyle w:val="Hyperlink"/>
            <w:bCs/>
            <w:noProof/>
            <w:lang w:val="en-US"/>
          </w:rPr>
          <w:t>OrderDetail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_Toc167362115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17</w:t>
        </w:r>
        <w:r w:rsidR="008A5D60">
          <w:rPr>
            <w:noProof/>
          </w:rPr>
          <w:fldChar w:fldCharType="end"/>
        </w:r>
      </w:hyperlink>
    </w:p>
    <w:p w14:paraId="1D4A411E" w14:textId="4C719681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16" w:history="1">
        <w:r w:rsidR="008A5D60" w:rsidRPr="00F2062B">
          <w:rPr>
            <w:rStyle w:val="Hyperlink"/>
            <w:bCs/>
            <w:noProof/>
            <w:lang w:val="vi-VN"/>
          </w:rPr>
          <w:t>2.2.4. Dim</w:t>
        </w:r>
        <w:r w:rsidR="008A5D60" w:rsidRPr="00F2062B">
          <w:rPr>
            <w:rStyle w:val="Hyperlink"/>
            <w:bCs/>
            <w:noProof/>
            <w:lang w:val="en-US"/>
          </w:rPr>
          <w:t>Category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_Toc167362116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17</w:t>
        </w:r>
        <w:r w:rsidR="008A5D60">
          <w:rPr>
            <w:noProof/>
          </w:rPr>
          <w:fldChar w:fldCharType="end"/>
        </w:r>
      </w:hyperlink>
    </w:p>
    <w:p w14:paraId="44B0CE2D" w14:textId="0703DB6E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17" w:history="1">
        <w:r w:rsidR="008A5D60" w:rsidRPr="00F2062B">
          <w:rPr>
            <w:rStyle w:val="Hyperlink"/>
            <w:bCs/>
            <w:noProof/>
            <w:lang w:val="vi-VN"/>
          </w:rPr>
          <w:t>2.2.5. Dim</w:t>
        </w:r>
        <w:r w:rsidR="008A5D60" w:rsidRPr="00F2062B">
          <w:rPr>
            <w:rStyle w:val="Hyperlink"/>
            <w:bCs/>
            <w:noProof/>
            <w:lang w:val="en-US"/>
          </w:rPr>
          <w:t>Customer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_Toc167362117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17</w:t>
        </w:r>
        <w:r w:rsidR="008A5D60">
          <w:rPr>
            <w:noProof/>
          </w:rPr>
          <w:fldChar w:fldCharType="end"/>
        </w:r>
      </w:hyperlink>
    </w:p>
    <w:p w14:paraId="4DE2699E" w14:textId="074B38AD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18" w:history="1">
        <w:r w:rsidR="008A5D60" w:rsidRPr="00F2062B">
          <w:rPr>
            <w:rStyle w:val="Hyperlink"/>
            <w:bCs/>
            <w:noProof/>
            <w:lang w:val="vi-VN"/>
          </w:rPr>
          <w:t>2.2.6. Dim</w:t>
        </w:r>
        <w:r w:rsidR="008A5D60" w:rsidRPr="00F2062B">
          <w:rPr>
            <w:rStyle w:val="Hyperlink"/>
            <w:bCs/>
            <w:noProof/>
            <w:lang w:val="en-US"/>
          </w:rPr>
          <w:t>Shipping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_Toc167362118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18</w:t>
        </w:r>
        <w:r w:rsidR="008A5D60">
          <w:rPr>
            <w:noProof/>
          </w:rPr>
          <w:fldChar w:fldCharType="end"/>
        </w:r>
      </w:hyperlink>
    </w:p>
    <w:p w14:paraId="01FAA101" w14:textId="3F568DAB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19" w:history="1">
        <w:r w:rsidR="008A5D60" w:rsidRPr="00F2062B">
          <w:rPr>
            <w:rStyle w:val="Hyperlink"/>
            <w:bCs/>
            <w:noProof/>
            <w:lang w:val="vi-VN"/>
          </w:rPr>
          <w:t>2.2.</w:t>
        </w:r>
        <w:r w:rsidR="008A5D60" w:rsidRPr="00F2062B">
          <w:rPr>
            <w:rStyle w:val="Hyperlink"/>
            <w:bCs/>
            <w:noProof/>
            <w:lang w:val="en-US"/>
          </w:rPr>
          <w:t>7</w:t>
        </w:r>
        <w:r w:rsidR="008A5D60" w:rsidRPr="00F2062B">
          <w:rPr>
            <w:rStyle w:val="Hyperlink"/>
            <w:bCs/>
            <w:noProof/>
            <w:lang w:val="vi-VN"/>
          </w:rPr>
          <w:t>. Dim</w:t>
        </w:r>
        <w:r w:rsidR="008A5D60" w:rsidRPr="00F2062B">
          <w:rPr>
            <w:rStyle w:val="Hyperlink"/>
            <w:bCs/>
            <w:noProof/>
            <w:lang w:val="en-US"/>
          </w:rPr>
          <w:t>Product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_Toc167362119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18</w:t>
        </w:r>
        <w:r w:rsidR="008A5D60">
          <w:rPr>
            <w:noProof/>
          </w:rPr>
          <w:fldChar w:fldCharType="end"/>
        </w:r>
      </w:hyperlink>
    </w:p>
    <w:p w14:paraId="06FF453C" w14:textId="018E6049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20" w:history="1">
        <w:r w:rsidR="008A5D60" w:rsidRPr="00F2062B">
          <w:rPr>
            <w:rStyle w:val="Hyperlink"/>
            <w:bCs/>
            <w:noProof/>
            <w:lang w:val="vi-VN"/>
          </w:rPr>
          <w:t xml:space="preserve">2.3. Star Schema (Lược đồ </w:t>
        </w:r>
        <w:r w:rsidR="008A5D60" w:rsidRPr="00F2062B">
          <w:rPr>
            <w:rStyle w:val="Hyperlink"/>
            <w:bCs/>
            <w:noProof/>
            <w:lang w:val="en-US"/>
          </w:rPr>
          <w:t>galaxy</w:t>
        </w:r>
        <w:r w:rsidR="008A5D60" w:rsidRPr="00F2062B">
          <w:rPr>
            <w:rStyle w:val="Hyperlink"/>
            <w:bCs/>
            <w:noProof/>
            <w:lang w:val="vi-VN"/>
          </w:rPr>
          <w:t xml:space="preserve"> )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_Toc167362120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18</w:t>
        </w:r>
        <w:r w:rsidR="008A5D60">
          <w:rPr>
            <w:noProof/>
          </w:rPr>
          <w:fldChar w:fldCharType="end"/>
        </w:r>
      </w:hyperlink>
    </w:p>
    <w:p w14:paraId="0A0FC62D" w14:textId="6AB01ECA" w:rsidR="008A5D60" w:rsidRDefault="008412E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21" w:history="1">
        <w:r w:rsidR="008A5D60" w:rsidRPr="00F2062B">
          <w:rPr>
            <w:rStyle w:val="Hyperlink"/>
            <w:bCs/>
            <w:noProof/>
            <w:lang w:val="en-US"/>
          </w:rPr>
          <w:t>CHƯƠNG 3: TÍCH HỢP DỮ LIỆU VÀO KHO (SSIS)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_Toc167362121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19</w:t>
        </w:r>
        <w:r w:rsidR="008A5D60">
          <w:rPr>
            <w:noProof/>
          </w:rPr>
          <w:fldChar w:fldCharType="end"/>
        </w:r>
      </w:hyperlink>
    </w:p>
    <w:p w14:paraId="1A32595F" w14:textId="11B5149C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22" w:history="1">
        <w:r w:rsidR="008A5D60" w:rsidRPr="00F2062B">
          <w:rPr>
            <w:rStyle w:val="Hyperlink"/>
            <w:bCs/>
            <w:noProof/>
          </w:rPr>
          <w:t>3.1. Tạo ETL project và solution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_Toc167362122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19</w:t>
        </w:r>
        <w:r w:rsidR="008A5D60">
          <w:rPr>
            <w:noProof/>
          </w:rPr>
          <w:fldChar w:fldCharType="end"/>
        </w:r>
      </w:hyperlink>
    </w:p>
    <w:p w14:paraId="189B6277" w14:textId="541C723A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23" w:history="1">
        <w:r w:rsidR="008A5D60" w:rsidRPr="00F2062B">
          <w:rPr>
            <w:rStyle w:val="Hyperlink"/>
            <w:bCs/>
            <w:noProof/>
          </w:rPr>
          <w:t>3.2. Thiết lập các Connection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_Toc167362123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20</w:t>
        </w:r>
        <w:r w:rsidR="008A5D60">
          <w:rPr>
            <w:noProof/>
          </w:rPr>
          <w:fldChar w:fldCharType="end"/>
        </w:r>
      </w:hyperlink>
    </w:p>
    <w:p w14:paraId="1C1D30B8" w14:textId="412030BA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24" w:history="1">
        <w:r w:rsidR="008A5D60" w:rsidRPr="00F2062B">
          <w:rPr>
            <w:rStyle w:val="Hyperlink"/>
            <w:bCs/>
            <w:noProof/>
            <w:lang w:val="en-US"/>
          </w:rPr>
          <w:t>3.3. Import Dữ liệu vào các bảng dimension: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_Toc167362124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25</w:t>
        </w:r>
        <w:r w:rsidR="008A5D60">
          <w:rPr>
            <w:noProof/>
          </w:rPr>
          <w:fldChar w:fldCharType="end"/>
        </w:r>
      </w:hyperlink>
    </w:p>
    <w:p w14:paraId="26E2D33E" w14:textId="36F456C5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25" w:history="1">
        <w:r w:rsidR="008A5D60" w:rsidRPr="00F2062B">
          <w:rPr>
            <w:rStyle w:val="Hyperlink"/>
            <w:noProof/>
          </w:rPr>
          <w:t>3.3.</w:t>
        </w:r>
        <w:r w:rsidR="008A5D60" w:rsidRPr="00F2062B">
          <w:rPr>
            <w:rStyle w:val="Hyperlink"/>
            <w:noProof/>
            <w:lang w:val="en-US"/>
          </w:rPr>
          <w:t>1.</w:t>
        </w:r>
        <w:r w:rsidR="008A5D60" w:rsidRPr="00F2062B">
          <w:rPr>
            <w:rStyle w:val="Hyperlink"/>
            <w:noProof/>
          </w:rPr>
          <w:t>Date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_Toc167362125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25</w:t>
        </w:r>
        <w:r w:rsidR="008A5D60">
          <w:rPr>
            <w:noProof/>
          </w:rPr>
          <w:fldChar w:fldCharType="end"/>
        </w:r>
      </w:hyperlink>
    </w:p>
    <w:p w14:paraId="66CEC78A" w14:textId="7615FA47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26" w:history="1">
        <w:r w:rsidR="008A5D60" w:rsidRPr="00F2062B">
          <w:rPr>
            <w:rStyle w:val="Hyperlink"/>
            <w:noProof/>
          </w:rPr>
          <w:t>3.3.1</w:t>
        </w:r>
        <w:r w:rsidR="008A5D60" w:rsidRPr="00F2062B">
          <w:rPr>
            <w:rStyle w:val="Hyperlink"/>
            <w:noProof/>
            <w:lang w:val="en-US"/>
          </w:rPr>
          <w:t>.1</w:t>
        </w:r>
        <w:r w:rsidR="008A5D60" w:rsidRPr="00F2062B">
          <w:rPr>
            <w:rStyle w:val="Hyperlink"/>
            <w:noProof/>
          </w:rPr>
          <w:t>: Tạo Package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_Toc167362126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26</w:t>
        </w:r>
        <w:r w:rsidR="008A5D60">
          <w:rPr>
            <w:noProof/>
          </w:rPr>
          <w:fldChar w:fldCharType="end"/>
        </w:r>
      </w:hyperlink>
    </w:p>
    <w:p w14:paraId="25C9E70E" w14:textId="6CAEBF4B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27" w:history="1">
        <w:r w:rsidR="008A5D60" w:rsidRPr="00F2062B">
          <w:rPr>
            <w:rStyle w:val="Hyperlink"/>
            <w:noProof/>
          </w:rPr>
          <w:t>3.3.</w:t>
        </w:r>
        <w:r w:rsidR="008A5D60" w:rsidRPr="00F2062B">
          <w:rPr>
            <w:rStyle w:val="Hyperlink"/>
            <w:noProof/>
            <w:lang w:val="en-US"/>
          </w:rPr>
          <w:t>1.</w:t>
        </w:r>
        <w:r w:rsidR="008A5D60" w:rsidRPr="00F2062B">
          <w:rPr>
            <w:rStyle w:val="Hyperlink"/>
            <w:noProof/>
          </w:rPr>
          <w:t>2: Thiết lập Control Flow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_Toc167362127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28</w:t>
        </w:r>
        <w:r w:rsidR="008A5D60">
          <w:rPr>
            <w:noProof/>
          </w:rPr>
          <w:fldChar w:fldCharType="end"/>
        </w:r>
      </w:hyperlink>
    </w:p>
    <w:p w14:paraId="4DB1C978" w14:textId="63FD9B49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28" w:history="1">
        <w:r w:rsidR="008A5D60" w:rsidRPr="00F2062B">
          <w:rPr>
            <w:rStyle w:val="Hyperlink"/>
            <w:noProof/>
          </w:rPr>
          <w:t>3.3.</w:t>
        </w:r>
        <w:r w:rsidR="008A5D60" w:rsidRPr="00F2062B">
          <w:rPr>
            <w:rStyle w:val="Hyperlink"/>
            <w:noProof/>
            <w:lang w:val="en-US"/>
          </w:rPr>
          <w:t>1.</w:t>
        </w:r>
        <w:r w:rsidR="008A5D60" w:rsidRPr="00F2062B">
          <w:rPr>
            <w:rStyle w:val="Hyperlink"/>
            <w:noProof/>
          </w:rPr>
          <w:t xml:space="preserve">3: </w:t>
        </w:r>
        <w:r w:rsidR="008A5D60" w:rsidRPr="00F2062B">
          <w:rPr>
            <w:rStyle w:val="Hyperlink"/>
            <w:noProof/>
            <w:lang w:val="en-US" w:eastAsia="zh-CN"/>
          </w:rPr>
          <w:t>Load dữ liệu từ Source vào Stage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_Toc167362128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29</w:t>
        </w:r>
        <w:r w:rsidR="008A5D60">
          <w:rPr>
            <w:noProof/>
          </w:rPr>
          <w:fldChar w:fldCharType="end"/>
        </w:r>
      </w:hyperlink>
    </w:p>
    <w:p w14:paraId="388AE214" w14:textId="600EB026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29" w:history="1">
        <w:r w:rsidR="008A5D60" w:rsidRPr="00F2062B">
          <w:rPr>
            <w:rStyle w:val="Hyperlink"/>
            <w:noProof/>
          </w:rPr>
          <w:t>3.3.</w:t>
        </w:r>
        <w:r w:rsidR="008A5D60" w:rsidRPr="00F2062B">
          <w:rPr>
            <w:rStyle w:val="Hyperlink"/>
            <w:noProof/>
            <w:lang w:val="en-US"/>
          </w:rPr>
          <w:t>1.4</w:t>
        </w:r>
        <w:r w:rsidR="008A5D60" w:rsidRPr="00F2062B">
          <w:rPr>
            <w:rStyle w:val="Hyperlink"/>
            <w:noProof/>
          </w:rPr>
          <w:t>: Thiết lập truncate table SQL task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_Toc167362129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43</w:t>
        </w:r>
        <w:r w:rsidR="008A5D60">
          <w:rPr>
            <w:noProof/>
          </w:rPr>
          <w:fldChar w:fldCharType="end"/>
        </w:r>
      </w:hyperlink>
    </w:p>
    <w:p w14:paraId="430FD8CE" w14:textId="4799FC7B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30" w:history="1">
        <w:r w:rsidR="008A5D60" w:rsidRPr="00F2062B">
          <w:rPr>
            <w:rStyle w:val="Hyperlink"/>
            <w:noProof/>
          </w:rPr>
          <w:t>3.3.</w:t>
        </w:r>
        <w:r w:rsidR="008A5D60" w:rsidRPr="00F2062B">
          <w:rPr>
            <w:rStyle w:val="Hyperlink"/>
            <w:noProof/>
            <w:lang w:val="en-US"/>
          </w:rPr>
          <w:t>1.</w:t>
        </w:r>
        <w:r w:rsidR="008A5D60" w:rsidRPr="00F2062B">
          <w:rPr>
            <w:rStyle w:val="Hyperlink"/>
            <w:noProof/>
          </w:rPr>
          <w:t xml:space="preserve">5: </w:t>
        </w:r>
        <w:r w:rsidR="008A5D60" w:rsidRPr="00F2062B">
          <w:rPr>
            <w:rStyle w:val="Hyperlink"/>
            <w:noProof/>
            <w:lang w:val="en-US" w:eastAsia="zh-CN"/>
          </w:rPr>
          <w:t>Load dữ liệu từ Stage vào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_Toc167362130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45</w:t>
        </w:r>
        <w:r w:rsidR="008A5D60">
          <w:rPr>
            <w:noProof/>
          </w:rPr>
          <w:fldChar w:fldCharType="end"/>
        </w:r>
      </w:hyperlink>
    </w:p>
    <w:p w14:paraId="51FD31DF" w14:textId="04E48D12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31" w:history="1">
        <w:r w:rsidR="008A5D60" w:rsidRPr="00F2062B">
          <w:rPr>
            <w:rStyle w:val="Hyperlink"/>
            <w:noProof/>
            <w:lang w:val="en-US" w:eastAsia="zh-CN"/>
          </w:rPr>
          <w:t>3.3.2.Product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_Toc167362131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53</w:t>
        </w:r>
        <w:r w:rsidR="008A5D60">
          <w:rPr>
            <w:noProof/>
          </w:rPr>
          <w:fldChar w:fldCharType="end"/>
        </w:r>
      </w:hyperlink>
    </w:p>
    <w:p w14:paraId="796F2C72" w14:textId="00BF5DD6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32" w:history="1">
        <w:r w:rsidR="008A5D60" w:rsidRPr="00F2062B">
          <w:rPr>
            <w:rStyle w:val="Hyperlink"/>
            <w:noProof/>
            <w:lang w:val="en-US" w:eastAsia="zh-CN"/>
          </w:rPr>
          <w:t>3.3.2.1. Tạo Package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_Toc167362132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53</w:t>
        </w:r>
        <w:r w:rsidR="008A5D60">
          <w:rPr>
            <w:noProof/>
          </w:rPr>
          <w:fldChar w:fldCharType="end"/>
        </w:r>
      </w:hyperlink>
    </w:p>
    <w:p w14:paraId="39091BF5" w14:textId="5D5AF03A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33" w:history="1">
        <w:r w:rsidR="008A5D60" w:rsidRPr="00F2062B">
          <w:rPr>
            <w:rStyle w:val="Hyperlink"/>
            <w:noProof/>
            <w:lang w:val="en-US" w:eastAsia="zh-CN"/>
          </w:rPr>
          <w:t>3.3.2.2. Thiết lập Control Flow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_Toc167362133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53</w:t>
        </w:r>
        <w:r w:rsidR="008A5D60">
          <w:rPr>
            <w:noProof/>
          </w:rPr>
          <w:fldChar w:fldCharType="end"/>
        </w:r>
      </w:hyperlink>
    </w:p>
    <w:p w14:paraId="2D825A4D" w14:textId="262ED622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34" w:history="1">
        <w:r w:rsidR="008A5D60" w:rsidRPr="00F2062B">
          <w:rPr>
            <w:rStyle w:val="Hyperlink"/>
            <w:noProof/>
            <w:lang w:val="en-US" w:eastAsia="zh-CN"/>
          </w:rPr>
          <w:t>3.3.2.3. Load dữ liệu từ Source vào Stage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_Toc167362134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54</w:t>
        </w:r>
        <w:r w:rsidR="008A5D60">
          <w:rPr>
            <w:noProof/>
          </w:rPr>
          <w:fldChar w:fldCharType="end"/>
        </w:r>
      </w:hyperlink>
    </w:p>
    <w:p w14:paraId="7CCEFCB5" w14:textId="52B68011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35" w:history="1">
        <w:r w:rsidR="008A5D60" w:rsidRPr="00F2062B">
          <w:rPr>
            <w:rStyle w:val="Hyperlink"/>
            <w:noProof/>
            <w:lang w:val="en-US" w:eastAsia="zh-CN"/>
          </w:rPr>
          <w:t>3.3.2.4. Load dữ liệu từ Stage vào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_Toc167362135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58</w:t>
        </w:r>
        <w:r w:rsidR="008A5D60">
          <w:rPr>
            <w:noProof/>
          </w:rPr>
          <w:fldChar w:fldCharType="end"/>
        </w:r>
      </w:hyperlink>
    </w:p>
    <w:p w14:paraId="2BC1A98F" w14:textId="6945DA16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36" w:history="1">
        <w:r w:rsidR="008A5D60" w:rsidRPr="00F2062B">
          <w:rPr>
            <w:rStyle w:val="Hyperlink"/>
            <w:noProof/>
            <w:lang w:val="en-US" w:eastAsia="zh-CN"/>
          </w:rPr>
          <w:t>3.3.3.Category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_Toc167362136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61</w:t>
        </w:r>
        <w:r w:rsidR="008A5D60">
          <w:rPr>
            <w:noProof/>
          </w:rPr>
          <w:fldChar w:fldCharType="end"/>
        </w:r>
      </w:hyperlink>
    </w:p>
    <w:p w14:paraId="3F92ABE4" w14:textId="36830A58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37" w:history="1">
        <w:r w:rsidR="008A5D60" w:rsidRPr="00F2062B">
          <w:rPr>
            <w:rStyle w:val="Hyperlink"/>
            <w:noProof/>
            <w:lang w:val="en-US" w:eastAsia="zh-CN"/>
          </w:rPr>
          <w:t>3.3.3.1. Load dữ liệu từ Source vào Stage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_Toc167362137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61</w:t>
        </w:r>
        <w:r w:rsidR="008A5D60">
          <w:rPr>
            <w:noProof/>
          </w:rPr>
          <w:fldChar w:fldCharType="end"/>
        </w:r>
      </w:hyperlink>
    </w:p>
    <w:p w14:paraId="78D9149A" w14:textId="4FF19041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38" w:history="1">
        <w:r w:rsidR="008A5D60" w:rsidRPr="00F2062B">
          <w:rPr>
            <w:rStyle w:val="Hyperlink"/>
            <w:noProof/>
            <w:lang w:val="en-US" w:eastAsia="zh-CN"/>
          </w:rPr>
          <w:t>3.3.3.2. Load dữ liệu từ Stage vào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_Toc167362138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64</w:t>
        </w:r>
        <w:r w:rsidR="008A5D60">
          <w:rPr>
            <w:noProof/>
          </w:rPr>
          <w:fldChar w:fldCharType="end"/>
        </w:r>
      </w:hyperlink>
    </w:p>
    <w:p w14:paraId="3AF862CA" w14:textId="58276547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39" w:history="1">
        <w:r w:rsidR="008A5D60" w:rsidRPr="00F2062B">
          <w:rPr>
            <w:rStyle w:val="Hyperlink"/>
            <w:noProof/>
            <w:lang w:val="en-US" w:eastAsia="zh-CN"/>
          </w:rPr>
          <w:t>3.3.4.Order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_Toc167362139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66</w:t>
        </w:r>
        <w:r w:rsidR="008A5D60">
          <w:rPr>
            <w:noProof/>
          </w:rPr>
          <w:fldChar w:fldCharType="end"/>
        </w:r>
      </w:hyperlink>
    </w:p>
    <w:p w14:paraId="65F2A92F" w14:textId="18CBC232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40" w:history="1">
        <w:r w:rsidR="008A5D60" w:rsidRPr="00F2062B">
          <w:rPr>
            <w:rStyle w:val="Hyperlink"/>
            <w:noProof/>
            <w:lang w:val="en-US" w:eastAsia="zh-CN"/>
          </w:rPr>
          <w:t>3.3.4.1. Load dữ liệu từ Source vào Stage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_Toc167362140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66</w:t>
        </w:r>
        <w:r w:rsidR="008A5D60">
          <w:rPr>
            <w:noProof/>
          </w:rPr>
          <w:fldChar w:fldCharType="end"/>
        </w:r>
      </w:hyperlink>
    </w:p>
    <w:p w14:paraId="29516D0E" w14:textId="150D8338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41" w:history="1">
        <w:r w:rsidR="008A5D60" w:rsidRPr="00F2062B">
          <w:rPr>
            <w:rStyle w:val="Hyperlink"/>
            <w:noProof/>
            <w:lang w:val="en-US" w:eastAsia="zh-CN"/>
          </w:rPr>
          <w:t>3.3.4.2. Load dữ liệu từ Stage vào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_Toc167362141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69</w:t>
        </w:r>
        <w:r w:rsidR="008A5D60">
          <w:rPr>
            <w:noProof/>
          </w:rPr>
          <w:fldChar w:fldCharType="end"/>
        </w:r>
      </w:hyperlink>
    </w:p>
    <w:p w14:paraId="33D18B07" w14:textId="5250376D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42" w:history="1">
        <w:r w:rsidR="008A5D60" w:rsidRPr="00F2062B">
          <w:rPr>
            <w:rStyle w:val="Hyperlink"/>
            <w:noProof/>
            <w:lang w:val="en-US" w:eastAsia="zh-CN"/>
          </w:rPr>
          <w:t>3.3.5. Order Detail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_Toc167362142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73</w:t>
        </w:r>
        <w:r w:rsidR="008A5D60">
          <w:rPr>
            <w:noProof/>
          </w:rPr>
          <w:fldChar w:fldCharType="end"/>
        </w:r>
      </w:hyperlink>
    </w:p>
    <w:p w14:paraId="08CF5653" w14:textId="2BB26316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43" w:history="1">
        <w:r w:rsidR="008A5D60" w:rsidRPr="00F2062B">
          <w:rPr>
            <w:rStyle w:val="Hyperlink"/>
            <w:noProof/>
            <w:lang w:val="en-US" w:eastAsia="zh-CN"/>
          </w:rPr>
          <w:t>3.3.5.1. Load dữ liệu từ Source vào Stage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_Toc167362143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73</w:t>
        </w:r>
        <w:r w:rsidR="008A5D60">
          <w:rPr>
            <w:noProof/>
          </w:rPr>
          <w:fldChar w:fldCharType="end"/>
        </w:r>
      </w:hyperlink>
    </w:p>
    <w:p w14:paraId="152F6C45" w14:textId="323C453F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44" w:history="1">
        <w:r w:rsidR="008A5D60" w:rsidRPr="00F2062B">
          <w:rPr>
            <w:rStyle w:val="Hyperlink"/>
            <w:noProof/>
            <w:lang w:val="en-US" w:eastAsia="zh-CN"/>
          </w:rPr>
          <w:t>3.3.5.2. Load dữ liệu từ Stage vào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_Toc167362144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76</w:t>
        </w:r>
        <w:r w:rsidR="008A5D60">
          <w:rPr>
            <w:noProof/>
          </w:rPr>
          <w:fldChar w:fldCharType="end"/>
        </w:r>
      </w:hyperlink>
    </w:p>
    <w:p w14:paraId="57595CCB" w14:textId="2916E78F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45" w:history="1">
        <w:r w:rsidR="008A5D60" w:rsidRPr="00F2062B">
          <w:rPr>
            <w:rStyle w:val="Hyperlink"/>
            <w:noProof/>
            <w:lang w:val="en-US" w:eastAsia="zh-CN"/>
          </w:rPr>
          <w:t>3.3.6. Customer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_Toc167362145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78</w:t>
        </w:r>
        <w:r w:rsidR="008A5D60">
          <w:rPr>
            <w:noProof/>
          </w:rPr>
          <w:fldChar w:fldCharType="end"/>
        </w:r>
      </w:hyperlink>
    </w:p>
    <w:p w14:paraId="1A49CDC3" w14:textId="0FA41898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46" w:history="1">
        <w:r w:rsidR="008A5D60" w:rsidRPr="00F2062B">
          <w:rPr>
            <w:rStyle w:val="Hyperlink"/>
            <w:noProof/>
            <w:lang w:val="en-US" w:eastAsia="zh-CN"/>
          </w:rPr>
          <w:t>3.3.6.1. Load dữ liệu từ Source vào Stage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_Toc167362146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78</w:t>
        </w:r>
        <w:r w:rsidR="008A5D60">
          <w:rPr>
            <w:noProof/>
          </w:rPr>
          <w:fldChar w:fldCharType="end"/>
        </w:r>
      </w:hyperlink>
    </w:p>
    <w:p w14:paraId="1C67688A" w14:textId="13CF04A5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47" w:history="1">
        <w:r w:rsidR="008A5D60" w:rsidRPr="00F2062B">
          <w:rPr>
            <w:rStyle w:val="Hyperlink"/>
            <w:noProof/>
            <w:lang w:val="en-US" w:eastAsia="zh-CN"/>
          </w:rPr>
          <w:t>3.3.6.2. Load dữ liệu từ Stage vào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_Toc167362147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82</w:t>
        </w:r>
        <w:r w:rsidR="008A5D60">
          <w:rPr>
            <w:noProof/>
          </w:rPr>
          <w:fldChar w:fldCharType="end"/>
        </w:r>
      </w:hyperlink>
    </w:p>
    <w:p w14:paraId="46224089" w14:textId="6755C10A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48" w:history="1">
        <w:r w:rsidR="008A5D60" w:rsidRPr="00F2062B">
          <w:rPr>
            <w:rStyle w:val="Hyperlink"/>
            <w:noProof/>
            <w:lang w:val="en-US" w:eastAsia="zh-CN"/>
          </w:rPr>
          <w:t>3.3.7.Shipping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_Toc167362148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86</w:t>
        </w:r>
        <w:r w:rsidR="008A5D60">
          <w:rPr>
            <w:noProof/>
          </w:rPr>
          <w:fldChar w:fldCharType="end"/>
        </w:r>
      </w:hyperlink>
    </w:p>
    <w:p w14:paraId="2B12AFC6" w14:textId="0311BDFA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49" w:history="1">
        <w:r w:rsidR="008A5D60" w:rsidRPr="00F2062B">
          <w:rPr>
            <w:rStyle w:val="Hyperlink"/>
            <w:noProof/>
            <w:lang w:val="en-US" w:eastAsia="zh-CN"/>
          </w:rPr>
          <w:t>3.3.7.1. Load dữ liệu từ Source vào Stage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_Toc167362149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86</w:t>
        </w:r>
        <w:r w:rsidR="008A5D60">
          <w:rPr>
            <w:noProof/>
          </w:rPr>
          <w:fldChar w:fldCharType="end"/>
        </w:r>
      </w:hyperlink>
    </w:p>
    <w:p w14:paraId="06EDF6E8" w14:textId="710FB2C9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50" w:history="1">
        <w:r w:rsidR="008A5D60" w:rsidRPr="00F2062B">
          <w:rPr>
            <w:rStyle w:val="Hyperlink"/>
            <w:noProof/>
            <w:lang w:val="en-US" w:eastAsia="zh-CN"/>
          </w:rPr>
          <w:t>3.3.7.2. Load dữ liệu từ Stage vào Dimension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_Toc167362150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88</w:t>
        </w:r>
        <w:r w:rsidR="008A5D60">
          <w:rPr>
            <w:noProof/>
          </w:rPr>
          <w:fldChar w:fldCharType="end"/>
        </w:r>
      </w:hyperlink>
    </w:p>
    <w:p w14:paraId="7225C9B1" w14:textId="05F1B141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51" w:history="1">
        <w:r w:rsidR="008A5D60" w:rsidRPr="00F2062B">
          <w:rPr>
            <w:rStyle w:val="Hyperlink"/>
            <w:noProof/>
            <w:lang w:val="en-US"/>
          </w:rPr>
          <w:t>3.4. Import dữ liệu vào bảng các bảng fact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_Toc167362151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91</w:t>
        </w:r>
        <w:r w:rsidR="008A5D60">
          <w:rPr>
            <w:noProof/>
          </w:rPr>
          <w:fldChar w:fldCharType="end"/>
        </w:r>
      </w:hyperlink>
    </w:p>
    <w:p w14:paraId="2EB779F9" w14:textId="706001AA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52" w:history="1">
        <w:r w:rsidR="008A5D60" w:rsidRPr="00F2062B">
          <w:rPr>
            <w:rStyle w:val="Hyperlink"/>
            <w:noProof/>
            <w:lang w:val="en-US"/>
          </w:rPr>
          <w:t>3.4.1. Fact Sales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_Toc167362152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91</w:t>
        </w:r>
        <w:r w:rsidR="008A5D60">
          <w:rPr>
            <w:noProof/>
          </w:rPr>
          <w:fldChar w:fldCharType="end"/>
        </w:r>
      </w:hyperlink>
    </w:p>
    <w:p w14:paraId="4FCF03DF" w14:textId="089FE442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53" w:history="1">
        <w:r w:rsidR="008A5D60" w:rsidRPr="00F2062B">
          <w:rPr>
            <w:rStyle w:val="Hyperlink"/>
            <w:noProof/>
          </w:rPr>
          <w:t>3.</w:t>
        </w:r>
        <w:r w:rsidR="008A5D60" w:rsidRPr="00F2062B">
          <w:rPr>
            <w:rStyle w:val="Hyperlink"/>
            <w:noProof/>
            <w:lang w:val="vi-VN"/>
          </w:rPr>
          <w:t>4</w:t>
        </w:r>
        <w:r w:rsidR="008A5D60" w:rsidRPr="00F2062B">
          <w:rPr>
            <w:rStyle w:val="Hyperlink"/>
            <w:noProof/>
          </w:rPr>
          <w:t>.</w:t>
        </w:r>
        <w:r w:rsidR="008A5D60" w:rsidRPr="00F2062B">
          <w:rPr>
            <w:rStyle w:val="Hyperlink"/>
            <w:noProof/>
            <w:lang w:val="vi-VN"/>
          </w:rPr>
          <w:t>1</w:t>
        </w:r>
        <w:r w:rsidR="008A5D60" w:rsidRPr="00F2062B">
          <w:rPr>
            <w:rStyle w:val="Hyperlink"/>
            <w:noProof/>
          </w:rPr>
          <w:t>.1. Tạo Package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_Toc167362153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91</w:t>
        </w:r>
        <w:r w:rsidR="008A5D60">
          <w:rPr>
            <w:noProof/>
          </w:rPr>
          <w:fldChar w:fldCharType="end"/>
        </w:r>
      </w:hyperlink>
    </w:p>
    <w:p w14:paraId="53D4679D" w14:textId="39D77019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54" w:history="1">
        <w:r w:rsidR="008A5D60" w:rsidRPr="00F2062B">
          <w:rPr>
            <w:rStyle w:val="Hyperlink"/>
            <w:noProof/>
          </w:rPr>
          <w:t>3.</w:t>
        </w:r>
        <w:r w:rsidR="008A5D60" w:rsidRPr="00F2062B">
          <w:rPr>
            <w:rStyle w:val="Hyperlink"/>
            <w:noProof/>
            <w:lang w:val="vi-VN"/>
          </w:rPr>
          <w:t>4</w:t>
        </w:r>
        <w:r w:rsidR="008A5D60" w:rsidRPr="00F2062B">
          <w:rPr>
            <w:rStyle w:val="Hyperlink"/>
            <w:noProof/>
          </w:rPr>
          <w:t>.</w:t>
        </w:r>
        <w:r w:rsidR="008A5D60" w:rsidRPr="00F2062B">
          <w:rPr>
            <w:rStyle w:val="Hyperlink"/>
            <w:noProof/>
            <w:lang w:val="vi-VN"/>
          </w:rPr>
          <w:t>1</w:t>
        </w:r>
        <w:r w:rsidR="008A5D60" w:rsidRPr="00F2062B">
          <w:rPr>
            <w:rStyle w:val="Hyperlink"/>
            <w:noProof/>
          </w:rPr>
          <w:t>.2. Thiết lập Control Flow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_Toc167362154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92</w:t>
        </w:r>
        <w:r w:rsidR="008A5D60">
          <w:rPr>
            <w:noProof/>
          </w:rPr>
          <w:fldChar w:fldCharType="end"/>
        </w:r>
      </w:hyperlink>
    </w:p>
    <w:p w14:paraId="1697D791" w14:textId="6D1768FE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55" w:history="1">
        <w:r w:rsidR="008A5D60" w:rsidRPr="00F2062B">
          <w:rPr>
            <w:rStyle w:val="Hyperlink"/>
            <w:noProof/>
          </w:rPr>
          <w:t>3.</w:t>
        </w:r>
        <w:r w:rsidR="008A5D60" w:rsidRPr="00F2062B">
          <w:rPr>
            <w:rStyle w:val="Hyperlink"/>
            <w:noProof/>
            <w:lang w:val="vi-VN"/>
          </w:rPr>
          <w:t>4</w:t>
        </w:r>
        <w:r w:rsidR="008A5D60" w:rsidRPr="00F2062B">
          <w:rPr>
            <w:rStyle w:val="Hyperlink"/>
            <w:noProof/>
          </w:rPr>
          <w:t>.</w:t>
        </w:r>
        <w:r w:rsidR="008A5D60" w:rsidRPr="00F2062B">
          <w:rPr>
            <w:rStyle w:val="Hyperlink"/>
            <w:noProof/>
            <w:lang w:val="vi-VN"/>
          </w:rPr>
          <w:t>1</w:t>
        </w:r>
        <w:r w:rsidR="008A5D60" w:rsidRPr="00F2062B">
          <w:rPr>
            <w:rStyle w:val="Hyperlink"/>
            <w:noProof/>
          </w:rPr>
          <w:t>.3. Load dữ liệu từ Source vào Stage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_Toc167362155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95</w:t>
        </w:r>
        <w:r w:rsidR="008A5D60">
          <w:rPr>
            <w:noProof/>
          </w:rPr>
          <w:fldChar w:fldCharType="end"/>
        </w:r>
      </w:hyperlink>
    </w:p>
    <w:p w14:paraId="5A358DDF" w14:textId="15E46CB6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56" w:history="1">
        <w:r w:rsidR="008A5D60" w:rsidRPr="00F2062B">
          <w:rPr>
            <w:rStyle w:val="Hyperlink"/>
            <w:noProof/>
          </w:rPr>
          <w:t>3.</w:t>
        </w:r>
        <w:r w:rsidR="008A5D60" w:rsidRPr="00F2062B">
          <w:rPr>
            <w:rStyle w:val="Hyperlink"/>
            <w:noProof/>
            <w:lang w:val="vi-VN"/>
          </w:rPr>
          <w:t>4</w:t>
        </w:r>
        <w:r w:rsidR="008A5D60" w:rsidRPr="00F2062B">
          <w:rPr>
            <w:rStyle w:val="Hyperlink"/>
            <w:noProof/>
          </w:rPr>
          <w:t>.</w:t>
        </w:r>
        <w:r w:rsidR="008A5D60" w:rsidRPr="00F2062B">
          <w:rPr>
            <w:rStyle w:val="Hyperlink"/>
            <w:noProof/>
            <w:lang w:val="vi-VN"/>
          </w:rPr>
          <w:t>1</w:t>
        </w:r>
        <w:r w:rsidR="008A5D60" w:rsidRPr="00F2062B">
          <w:rPr>
            <w:rStyle w:val="Hyperlink"/>
            <w:noProof/>
          </w:rPr>
          <w:t xml:space="preserve">.4. Load dữ liệu từ Stage vào </w:t>
        </w:r>
        <w:r w:rsidR="008A5D60" w:rsidRPr="00F2062B">
          <w:rPr>
            <w:rStyle w:val="Hyperlink"/>
            <w:noProof/>
            <w:lang w:val="vi-VN"/>
          </w:rPr>
          <w:t>Fact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_Toc167362156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98</w:t>
        </w:r>
        <w:r w:rsidR="008A5D60">
          <w:rPr>
            <w:noProof/>
          </w:rPr>
          <w:fldChar w:fldCharType="end"/>
        </w:r>
      </w:hyperlink>
    </w:p>
    <w:p w14:paraId="539086B1" w14:textId="516BA61A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57" w:history="1">
        <w:r w:rsidR="008A5D60" w:rsidRPr="00F2062B">
          <w:rPr>
            <w:rStyle w:val="Hyperlink"/>
            <w:noProof/>
            <w:lang w:val="en-US"/>
          </w:rPr>
          <w:t>3.4.2. Fact OrderFullfillment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_Toc167362157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103</w:t>
        </w:r>
        <w:r w:rsidR="008A5D60">
          <w:rPr>
            <w:noProof/>
          </w:rPr>
          <w:fldChar w:fldCharType="end"/>
        </w:r>
      </w:hyperlink>
    </w:p>
    <w:p w14:paraId="6A8C169B" w14:textId="30CAD677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58" w:history="1">
        <w:r w:rsidR="008A5D60" w:rsidRPr="00F2062B">
          <w:rPr>
            <w:rStyle w:val="Hyperlink"/>
            <w:noProof/>
          </w:rPr>
          <w:t>3.</w:t>
        </w:r>
        <w:r w:rsidR="008A5D60" w:rsidRPr="00F2062B">
          <w:rPr>
            <w:rStyle w:val="Hyperlink"/>
            <w:noProof/>
            <w:lang w:val="vi-VN"/>
          </w:rPr>
          <w:t>4</w:t>
        </w:r>
        <w:r w:rsidR="008A5D60" w:rsidRPr="00F2062B">
          <w:rPr>
            <w:rStyle w:val="Hyperlink"/>
            <w:noProof/>
          </w:rPr>
          <w:t>.</w:t>
        </w:r>
        <w:r w:rsidR="008A5D60" w:rsidRPr="00F2062B">
          <w:rPr>
            <w:rStyle w:val="Hyperlink"/>
            <w:noProof/>
            <w:lang w:val="vi-VN"/>
          </w:rPr>
          <w:t>2.1</w:t>
        </w:r>
        <w:r w:rsidR="008A5D60" w:rsidRPr="00F2062B">
          <w:rPr>
            <w:rStyle w:val="Hyperlink"/>
            <w:noProof/>
          </w:rPr>
          <w:t>. Load dữ liệu từ Source vào Stage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_Toc167362158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103</w:t>
        </w:r>
        <w:r w:rsidR="008A5D60">
          <w:rPr>
            <w:noProof/>
          </w:rPr>
          <w:fldChar w:fldCharType="end"/>
        </w:r>
      </w:hyperlink>
    </w:p>
    <w:p w14:paraId="1B4C1E24" w14:textId="39727F9D" w:rsidR="008A5D60" w:rsidRDefault="008412E5">
      <w:pPr>
        <w:pStyle w:val="TOC4"/>
        <w:tabs>
          <w:tab w:val="right" w:leader="dot" w:pos="8296"/>
        </w:tabs>
        <w:ind w:left="144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59" w:history="1">
        <w:r w:rsidR="008A5D60" w:rsidRPr="00F2062B">
          <w:rPr>
            <w:rStyle w:val="Hyperlink"/>
            <w:noProof/>
          </w:rPr>
          <w:t>3.</w:t>
        </w:r>
        <w:r w:rsidR="008A5D60" w:rsidRPr="00F2062B">
          <w:rPr>
            <w:rStyle w:val="Hyperlink"/>
            <w:noProof/>
            <w:lang w:val="vi-VN"/>
          </w:rPr>
          <w:t>4</w:t>
        </w:r>
        <w:r w:rsidR="008A5D60" w:rsidRPr="00F2062B">
          <w:rPr>
            <w:rStyle w:val="Hyperlink"/>
            <w:noProof/>
          </w:rPr>
          <w:t>.</w:t>
        </w:r>
        <w:r w:rsidR="008A5D60" w:rsidRPr="00F2062B">
          <w:rPr>
            <w:rStyle w:val="Hyperlink"/>
            <w:noProof/>
            <w:lang w:val="vi-VN"/>
          </w:rPr>
          <w:t>1</w:t>
        </w:r>
        <w:r w:rsidR="008A5D60" w:rsidRPr="00F2062B">
          <w:rPr>
            <w:rStyle w:val="Hyperlink"/>
            <w:noProof/>
          </w:rPr>
          <w:t xml:space="preserve">.4. Load dữ liệu từ Stage vào </w:t>
        </w:r>
        <w:r w:rsidR="008A5D60" w:rsidRPr="00F2062B">
          <w:rPr>
            <w:rStyle w:val="Hyperlink"/>
            <w:noProof/>
            <w:lang w:val="vi-VN"/>
          </w:rPr>
          <w:t>Fact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_Toc167362159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105</w:t>
        </w:r>
        <w:r w:rsidR="008A5D60">
          <w:rPr>
            <w:noProof/>
          </w:rPr>
          <w:fldChar w:fldCharType="end"/>
        </w:r>
      </w:hyperlink>
    </w:p>
    <w:p w14:paraId="522CF8C9" w14:textId="3ECA1704" w:rsidR="008A5D60" w:rsidRDefault="008412E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60" w:history="1">
        <w:r w:rsidR="008A5D60" w:rsidRPr="00F2062B">
          <w:rPr>
            <w:rStyle w:val="Hyperlink"/>
            <w:noProof/>
            <w:lang w:val="en-US"/>
          </w:rPr>
          <w:t xml:space="preserve">CHƯƠNG </w:t>
        </w:r>
        <w:r w:rsidR="008A5D60" w:rsidRPr="00F2062B">
          <w:rPr>
            <w:rStyle w:val="Hyperlink"/>
            <w:noProof/>
            <w:lang w:val="vi-VN"/>
          </w:rPr>
          <w:t>4</w:t>
        </w:r>
        <w:r w:rsidR="008A5D60" w:rsidRPr="00F2062B">
          <w:rPr>
            <w:rStyle w:val="Hyperlink"/>
            <w:noProof/>
            <w:lang w:val="en-US"/>
          </w:rPr>
          <w:t xml:space="preserve">: </w:t>
        </w:r>
        <w:r w:rsidR="008A5D60" w:rsidRPr="00F2062B">
          <w:rPr>
            <w:rStyle w:val="Hyperlink"/>
            <w:noProof/>
            <w:lang w:val="vi-VN"/>
          </w:rPr>
          <w:t>PHÂN TÍCH DỮ LIỆU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_Toc167362160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112</w:t>
        </w:r>
        <w:r w:rsidR="008A5D60">
          <w:rPr>
            <w:noProof/>
          </w:rPr>
          <w:fldChar w:fldCharType="end"/>
        </w:r>
      </w:hyperlink>
    </w:p>
    <w:p w14:paraId="22510938" w14:textId="1704614D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61" w:history="1">
        <w:r w:rsidR="008A5D60" w:rsidRPr="00F2062B">
          <w:rPr>
            <w:rStyle w:val="Hyperlink"/>
            <w:noProof/>
            <w:lang w:val="en-US"/>
          </w:rPr>
          <w:t xml:space="preserve">4.1. Thực hiện phân tích dữ liệu bằng </w:t>
        </w:r>
        <w:r w:rsidR="008A5D60" w:rsidRPr="00F2062B">
          <w:rPr>
            <w:rStyle w:val="Hyperlink"/>
            <w:noProof/>
            <w:lang w:val="en-US" w:eastAsia="zh-CN"/>
          </w:rPr>
          <w:t>Pivot Table trong Excel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_Toc167362161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112</w:t>
        </w:r>
        <w:r w:rsidR="008A5D60">
          <w:rPr>
            <w:noProof/>
          </w:rPr>
          <w:fldChar w:fldCharType="end"/>
        </w:r>
      </w:hyperlink>
    </w:p>
    <w:p w14:paraId="19DB66CA" w14:textId="38EAA0BE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62" w:history="1">
        <w:r w:rsidR="008A5D60" w:rsidRPr="00F2062B">
          <w:rPr>
            <w:rStyle w:val="Hyperlink"/>
            <w:noProof/>
            <w:lang w:val="vi-VN"/>
          </w:rPr>
          <w:t>4.</w:t>
        </w:r>
        <w:r w:rsidR="008A5D60" w:rsidRPr="00F2062B">
          <w:rPr>
            <w:rStyle w:val="Hyperlink"/>
            <w:noProof/>
            <w:lang w:val="en-US"/>
          </w:rPr>
          <w:t>4</w:t>
        </w:r>
        <w:r w:rsidR="008A5D60" w:rsidRPr="00F2062B">
          <w:rPr>
            <w:rStyle w:val="Hyperlink"/>
            <w:noProof/>
            <w:lang w:val="vi-VN"/>
          </w:rPr>
          <w:t xml:space="preserve">.1. Câu hỏi: </w:t>
        </w:r>
        <w:r w:rsidR="008A5D60" w:rsidRPr="00F2062B">
          <w:rPr>
            <w:rStyle w:val="Hyperlink"/>
            <w:noProof/>
            <w:lang w:val="en-US" w:eastAsia="zh-CN"/>
          </w:rPr>
          <w:t>Cho biết sản phẩm có doanh thu cao nhất trong mỗi năm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_Toc167362162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112</w:t>
        </w:r>
        <w:r w:rsidR="008A5D60">
          <w:rPr>
            <w:noProof/>
          </w:rPr>
          <w:fldChar w:fldCharType="end"/>
        </w:r>
      </w:hyperlink>
    </w:p>
    <w:p w14:paraId="110304C4" w14:textId="641055D1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63" w:history="1">
        <w:r w:rsidR="008A5D60" w:rsidRPr="00F2062B">
          <w:rPr>
            <w:rStyle w:val="Hyperlink"/>
            <w:noProof/>
            <w:lang w:val="vi-VN"/>
          </w:rPr>
          <w:t>4.</w:t>
        </w:r>
        <w:r w:rsidR="008A5D60" w:rsidRPr="00F2062B">
          <w:rPr>
            <w:rStyle w:val="Hyperlink"/>
            <w:noProof/>
            <w:lang w:val="en-US"/>
          </w:rPr>
          <w:t>4</w:t>
        </w:r>
        <w:r w:rsidR="008A5D60" w:rsidRPr="00F2062B">
          <w:rPr>
            <w:rStyle w:val="Hyperlink"/>
            <w:noProof/>
            <w:lang w:val="vi-VN"/>
          </w:rPr>
          <w:t xml:space="preserve">.2. Câu hỏi: </w:t>
        </w:r>
        <w:r w:rsidR="008A5D60" w:rsidRPr="00F2062B">
          <w:rPr>
            <w:rStyle w:val="Hyperlink"/>
            <w:noProof/>
            <w:lang w:val="en-US" w:eastAsia="zh-CN"/>
          </w:rPr>
          <w:t>Cho biết các sản phẩm có doanh thu cao nhất theo phân khúc khách hàng Corporate (Doanh nghiệp) trong 3 năm 2015,2016,2017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_Toc167362163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114</w:t>
        </w:r>
        <w:r w:rsidR="008A5D60">
          <w:rPr>
            <w:noProof/>
          </w:rPr>
          <w:fldChar w:fldCharType="end"/>
        </w:r>
      </w:hyperlink>
    </w:p>
    <w:p w14:paraId="3BDA7B37" w14:textId="16562868" w:rsidR="008A5D60" w:rsidRDefault="008412E5">
      <w:pPr>
        <w:pStyle w:val="TOC3"/>
        <w:tabs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64" w:history="1">
        <w:r w:rsidR="008A5D60" w:rsidRPr="00F2062B">
          <w:rPr>
            <w:rStyle w:val="Hyperlink"/>
            <w:noProof/>
            <w:lang w:val="vi-VN"/>
          </w:rPr>
          <w:t>4.</w:t>
        </w:r>
        <w:r w:rsidR="008A5D60" w:rsidRPr="00F2062B">
          <w:rPr>
            <w:rStyle w:val="Hyperlink"/>
            <w:noProof/>
            <w:lang w:val="en-US"/>
          </w:rPr>
          <w:t>4</w:t>
        </w:r>
        <w:r w:rsidR="008A5D60" w:rsidRPr="00F2062B">
          <w:rPr>
            <w:rStyle w:val="Hyperlink"/>
            <w:noProof/>
            <w:lang w:val="vi-VN"/>
          </w:rPr>
          <w:t xml:space="preserve">.3. Câu hỏi: </w:t>
        </w:r>
        <w:r w:rsidR="008A5D60" w:rsidRPr="00F2062B">
          <w:rPr>
            <w:rStyle w:val="Hyperlink"/>
            <w:noProof/>
            <w:lang w:val="en-US" w:eastAsia="zh-CN"/>
          </w:rPr>
          <w:t>Cho biết doanh số thu được theo từng khách hàng để tìm ra khách hàng tiềm năng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_Toc167362164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116</w:t>
        </w:r>
        <w:r w:rsidR="008A5D60">
          <w:rPr>
            <w:noProof/>
          </w:rPr>
          <w:fldChar w:fldCharType="end"/>
        </w:r>
      </w:hyperlink>
    </w:p>
    <w:p w14:paraId="47B5C6AB" w14:textId="285FF49C" w:rsidR="008A5D60" w:rsidRDefault="008412E5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65" w:history="1">
        <w:r w:rsidR="008A5D60" w:rsidRPr="00F2062B">
          <w:rPr>
            <w:rStyle w:val="Hyperlink"/>
            <w:noProof/>
            <w:lang w:val="en-US"/>
          </w:rPr>
          <w:t xml:space="preserve">CHƯƠNG 5: </w:t>
        </w:r>
        <w:r w:rsidR="008A5D60" w:rsidRPr="00F2062B">
          <w:rPr>
            <w:rStyle w:val="Hyperlink"/>
            <w:noProof/>
            <w:lang w:val="vi-VN"/>
          </w:rPr>
          <w:t>KẾT LUẬN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_Toc167362165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118</w:t>
        </w:r>
        <w:r w:rsidR="008A5D60">
          <w:rPr>
            <w:noProof/>
          </w:rPr>
          <w:fldChar w:fldCharType="end"/>
        </w:r>
      </w:hyperlink>
    </w:p>
    <w:p w14:paraId="23937839" w14:textId="6CEA8113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66" w:history="1">
        <w:r w:rsidR="008A5D60" w:rsidRPr="00F2062B">
          <w:rPr>
            <w:rStyle w:val="Hyperlink"/>
            <w:noProof/>
            <w:lang w:val="vi-VN"/>
          </w:rPr>
          <w:t>5.1. Kết quả đạt được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_Toc167362166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118</w:t>
        </w:r>
        <w:r w:rsidR="008A5D60">
          <w:rPr>
            <w:noProof/>
          </w:rPr>
          <w:fldChar w:fldCharType="end"/>
        </w:r>
      </w:hyperlink>
    </w:p>
    <w:p w14:paraId="6B77DDF9" w14:textId="2CC42E62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67" w:history="1">
        <w:r w:rsidR="008A5D60" w:rsidRPr="00F2062B">
          <w:rPr>
            <w:rStyle w:val="Hyperlink"/>
            <w:noProof/>
            <w:lang w:val="vi-VN"/>
          </w:rPr>
          <w:t>5.2. Những hạn chế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_Toc167362167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118</w:t>
        </w:r>
        <w:r w:rsidR="008A5D60">
          <w:rPr>
            <w:noProof/>
          </w:rPr>
          <w:fldChar w:fldCharType="end"/>
        </w:r>
      </w:hyperlink>
    </w:p>
    <w:p w14:paraId="708B8D4B" w14:textId="580B2861" w:rsidR="008A5D60" w:rsidRDefault="008412E5">
      <w:pPr>
        <w:pStyle w:val="TOC2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167362168" w:history="1">
        <w:r w:rsidR="008A5D60" w:rsidRPr="00F2062B">
          <w:rPr>
            <w:rStyle w:val="Hyperlink"/>
            <w:noProof/>
            <w:lang w:val="vi-VN"/>
          </w:rPr>
          <w:t>5.3. Tài liệu tham khảo</w:t>
        </w:r>
        <w:r w:rsidR="008A5D60">
          <w:rPr>
            <w:noProof/>
          </w:rPr>
          <w:tab/>
        </w:r>
        <w:r w:rsidR="008A5D60">
          <w:rPr>
            <w:noProof/>
          </w:rPr>
          <w:fldChar w:fldCharType="begin"/>
        </w:r>
        <w:r w:rsidR="008A5D60">
          <w:rPr>
            <w:noProof/>
          </w:rPr>
          <w:instrText xml:space="preserve"> PAGEREF _Toc167362168 \h </w:instrText>
        </w:r>
        <w:r w:rsidR="008A5D60">
          <w:rPr>
            <w:noProof/>
          </w:rPr>
        </w:r>
        <w:r w:rsidR="008A5D60">
          <w:rPr>
            <w:noProof/>
          </w:rPr>
          <w:fldChar w:fldCharType="separate"/>
        </w:r>
        <w:r w:rsidR="008239D6">
          <w:rPr>
            <w:noProof/>
          </w:rPr>
          <w:t>118</w:t>
        </w:r>
        <w:r w:rsidR="008A5D60">
          <w:rPr>
            <w:noProof/>
          </w:rPr>
          <w:fldChar w:fldCharType="end"/>
        </w:r>
      </w:hyperlink>
    </w:p>
    <w:p w14:paraId="26F18FBE" w14:textId="34B86F8E" w:rsidR="00D377A8" w:rsidRDefault="005D75D1">
      <w:pPr>
        <w:spacing w:line="240" w:lineRule="auto"/>
        <w:jc w:val="center"/>
        <w:rPr>
          <w:bCs/>
          <w:lang w:val="en-US"/>
        </w:rPr>
      </w:pPr>
      <w:r>
        <w:rPr>
          <w:bCs/>
          <w:lang w:val="en-US"/>
        </w:rPr>
        <w:fldChar w:fldCharType="end"/>
      </w:r>
    </w:p>
    <w:p w14:paraId="5C318CEF" w14:textId="77777777" w:rsidR="00D377A8" w:rsidRDefault="005D75D1">
      <w:pPr>
        <w:rPr>
          <w:bCs/>
          <w:lang w:val="en-US"/>
        </w:rPr>
      </w:pPr>
      <w:r>
        <w:rPr>
          <w:bCs/>
          <w:lang w:val="en-US"/>
        </w:rPr>
        <w:br w:type="page"/>
      </w:r>
    </w:p>
    <w:p w14:paraId="73F895F2" w14:textId="3414A0D6" w:rsidR="00D377A8" w:rsidRDefault="005D75D1">
      <w:pPr>
        <w:jc w:val="center"/>
        <w:rPr>
          <w:b/>
          <w:bCs/>
          <w:sz w:val="40"/>
          <w:szCs w:val="36"/>
          <w:lang w:val="en-US"/>
        </w:rPr>
      </w:pPr>
      <w:r>
        <w:rPr>
          <w:b/>
          <w:bCs/>
          <w:sz w:val="40"/>
          <w:szCs w:val="36"/>
          <w:lang w:val="en-US"/>
        </w:rPr>
        <w:lastRenderedPageBreak/>
        <w:t>PHÂN CÔNG NHIỆM VỤ</w:t>
      </w:r>
    </w:p>
    <w:p w14:paraId="166AFC60" w14:textId="77777777" w:rsidR="002002B0" w:rsidRDefault="002002B0">
      <w:pPr>
        <w:jc w:val="center"/>
        <w:rPr>
          <w:b/>
          <w:bCs/>
          <w:sz w:val="40"/>
          <w:szCs w:val="36"/>
          <w:lang w:val="en-US"/>
        </w:rPr>
      </w:pPr>
    </w:p>
    <w:tbl>
      <w:tblPr>
        <w:tblStyle w:val="TableGrid"/>
        <w:tblW w:w="8296" w:type="dxa"/>
        <w:tblLook w:val="04A0" w:firstRow="1" w:lastRow="0" w:firstColumn="1" w:lastColumn="0" w:noHBand="0" w:noVBand="1"/>
      </w:tblPr>
      <w:tblGrid>
        <w:gridCol w:w="2515"/>
        <w:gridCol w:w="1530"/>
        <w:gridCol w:w="1328"/>
        <w:gridCol w:w="1462"/>
        <w:gridCol w:w="1461"/>
      </w:tblGrid>
      <w:tr w:rsidR="00FE5EAC" w14:paraId="26F769B5" w14:textId="77777777" w:rsidTr="00FB57CA">
        <w:tc>
          <w:tcPr>
            <w:tcW w:w="2515" w:type="dxa"/>
          </w:tcPr>
          <w:p w14:paraId="229D5F0D" w14:textId="77777777" w:rsidR="00FE5EAC" w:rsidRDefault="00FE5EAC">
            <w:pPr>
              <w:jc w:val="center"/>
              <w:rPr>
                <w:b/>
                <w:bCs/>
                <w:szCs w:val="24"/>
                <w:lang w:val="en-US"/>
              </w:rPr>
            </w:pPr>
            <w:proofErr w:type="spellStart"/>
            <w:r>
              <w:rPr>
                <w:b/>
                <w:bCs/>
                <w:szCs w:val="24"/>
                <w:lang w:val="en-US"/>
              </w:rPr>
              <w:t>Nhiệm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vụ</w:t>
            </w:r>
            <w:proofErr w:type="spellEnd"/>
          </w:p>
        </w:tc>
        <w:tc>
          <w:tcPr>
            <w:tcW w:w="1530" w:type="dxa"/>
          </w:tcPr>
          <w:p w14:paraId="0A542C33" w14:textId="3934C939" w:rsidR="00FE5EAC" w:rsidRDefault="00FE5EAC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Thanh </w:t>
            </w:r>
            <w:proofErr w:type="spellStart"/>
            <w:r>
              <w:rPr>
                <w:szCs w:val="24"/>
                <w:lang w:val="en-US"/>
              </w:rPr>
              <w:t>Thanh</w:t>
            </w:r>
            <w:proofErr w:type="spellEnd"/>
          </w:p>
        </w:tc>
        <w:tc>
          <w:tcPr>
            <w:tcW w:w="1328" w:type="dxa"/>
          </w:tcPr>
          <w:p w14:paraId="5A305606" w14:textId="370A9BAE" w:rsidR="00FE5EAC" w:rsidRDefault="00FE5EAC">
            <w:pPr>
              <w:jc w:val="center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Bích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Ngọc</w:t>
            </w:r>
            <w:proofErr w:type="spellEnd"/>
          </w:p>
        </w:tc>
        <w:tc>
          <w:tcPr>
            <w:tcW w:w="1462" w:type="dxa"/>
          </w:tcPr>
          <w:p w14:paraId="1FD0EBF3" w14:textId="00AEB963" w:rsidR="00FE5EAC" w:rsidRDefault="00FE5EAC">
            <w:pPr>
              <w:jc w:val="center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Quốc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Thịnh</w:t>
            </w:r>
            <w:proofErr w:type="spellEnd"/>
          </w:p>
        </w:tc>
        <w:tc>
          <w:tcPr>
            <w:tcW w:w="1461" w:type="dxa"/>
          </w:tcPr>
          <w:p w14:paraId="0B61188C" w14:textId="48608224" w:rsidR="00FE5EAC" w:rsidRDefault="5FB15725" w:rsidP="4E9EBD55">
            <w:pPr>
              <w:jc w:val="center"/>
              <w:rPr>
                <w:lang w:val="en-US"/>
              </w:rPr>
            </w:pPr>
            <w:r w:rsidRPr="4E9EBD55">
              <w:rPr>
                <w:lang w:val="en-US"/>
              </w:rPr>
              <w:t xml:space="preserve">Anh </w:t>
            </w:r>
            <w:proofErr w:type="spellStart"/>
            <w:r w:rsidRPr="4E9EBD55">
              <w:rPr>
                <w:lang w:val="en-US"/>
              </w:rPr>
              <w:t>Tu</w:t>
            </w:r>
            <w:r w:rsidR="08D5C373" w:rsidRPr="4E9EBD55">
              <w:rPr>
                <w:lang w:val="en-US"/>
              </w:rPr>
              <w:t>ấn</w:t>
            </w:r>
            <w:proofErr w:type="spellEnd"/>
          </w:p>
        </w:tc>
      </w:tr>
      <w:tr w:rsidR="00FE5EAC" w14:paraId="1A8A5111" w14:textId="77777777" w:rsidTr="00FB57CA">
        <w:tc>
          <w:tcPr>
            <w:tcW w:w="2515" w:type="dxa"/>
          </w:tcPr>
          <w:p w14:paraId="7C9F1D17" w14:textId="77777777" w:rsidR="00FE5EAC" w:rsidRDefault="00FE5EAC">
            <w:pPr>
              <w:jc w:val="left"/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Tìm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kiếm</w:t>
            </w:r>
            <w:proofErr w:type="spellEnd"/>
            <w:r>
              <w:rPr>
                <w:szCs w:val="24"/>
                <w:lang w:val="en-US"/>
              </w:rPr>
              <w:t xml:space="preserve"> tập </w:t>
            </w:r>
            <w:proofErr w:type="spellStart"/>
            <w:r>
              <w:rPr>
                <w:szCs w:val="24"/>
                <w:lang w:val="en-US"/>
              </w:rPr>
              <w:t>dữ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liệu</w:t>
            </w:r>
            <w:proofErr w:type="spellEnd"/>
          </w:p>
        </w:tc>
        <w:tc>
          <w:tcPr>
            <w:tcW w:w="1530" w:type="dxa"/>
            <w:vAlign w:val="center"/>
          </w:tcPr>
          <w:p w14:paraId="7F2C0179" w14:textId="13147911" w:rsidR="00FE5EAC" w:rsidRDefault="00F43420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328" w:type="dxa"/>
            <w:vAlign w:val="center"/>
          </w:tcPr>
          <w:p w14:paraId="5641848E" w14:textId="7F5C3A48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2" w:type="dxa"/>
          </w:tcPr>
          <w:p w14:paraId="55F0519A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1" w:type="dxa"/>
            <w:vAlign w:val="center"/>
          </w:tcPr>
          <w:p w14:paraId="2A871055" w14:textId="2CF88AC4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</w:tr>
      <w:tr w:rsidR="00BC7658" w14:paraId="32775C6C" w14:textId="77777777" w:rsidTr="00FB57CA">
        <w:tc>
          <w:tcPr>
            <w:tcW w:w="2515" w:type="dxa"/>
          </w:tcPr>
          <w:p w14:paraId="662F7FD7" w14:textId="1A7C6A23" w:rsidR="00BC7658" w:rsidRDefault="00BC7658">
            <w:pPr>
              <w:rPr>
                <w:szCs w:val="24"/>
                <w:lang w:val="en-US"/>
              </w:rPr>
            </w:pPr>
            <w:proofErr w:type="spellStart"/>
            <w:r>
              <w:rPr>
                <w:szCs w:val="24"/>
                <w:lang w:val="en-US"/>
              </w:rPr>
              <w:t>Xử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lý</w:t>
            </w:r>
            <w:proofErr w:type="spellEnd"/>
            <w:r>
              <w:rPr>
                <w:szCs w:val="24"/>
                <w:lang w:val="en-US"/>
              </w:rPr>
              <w:t xml:space="preserve"> tập </w:t>
            </w:r>
            <w:proofErr w:type="spellStart"/>
            <w:r>
              <w:rPr>
                <w:szCs w:val="24"/>
                <w:lang w:val="en-US"/>
              </w:rPr>
              <w:t>dữ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liệu</w:t>
            </w:r>
            <w:proofErr w:type="spellEnd"/>
          </w:p>
        </w:tc>
        <w:tc>
          <w:tcPr>
            <w:tcW w:w="1530" w:type="dxa"/>
            <w:vAlign w:val="center"/>
          </w:tcPr>
          <w:p w14:paraId="47483ADD" w14:textId="77777777" w:rsidR="00BC7658" w:rsidRDefault="00BC7658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328" w:type="dxa"/>
            <w:vAlign w:val="center"/>
          </w:tcPr>
          <w:p w14:paraId="39070F5F" w14:textId="77777777" w:rsidR="00BC7658" w:rsidRDefault="00BC7658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2" w:type="dxa"/>
          </w:tcPr>
          <w:p w14:paraId="5EE5763E" w14:textId="13754224" w:rsidR="00BC7658" w:rsidRDefault="00F43420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461" w:type="dxa"/>
            <w:vAlign w:val="center"/>
          </w:tcPr>
          <w:p w14:paraId="23F61459" w14:textId="77777777" w:rsidR="00BC7658" w:rsidRDefault="00BC7658">
            <w:pPr>
              <w:jc w:val="center"/>
              <w:rPr>
                <w:szCs w:val="24"/>
                <w:lang w:val="en-US"/>
              </w:rPr>
            </w:pPr>
          </w:p>
        </w:tc>
      </w:tr>
      <w:tr w:rsidR="00FE5EAC" w14:paraId="608AA563" w14:textId="77777777" w:rsidTr="00FB57CA">
        <w:tc>
          <w:tcPr>
            <w:tcW w:w="2515" w:type="dxa"/>
          </w:tcPr>
          <w:p w14:paraId="4754B7E4" w14:textId="77777777" w:rsidR="00FE5EAC" w:rsidRDefault="00FE5EAC">
            <w:pPr>
              <w:jc w:val="left"/>
              <w:rPr>
                <w:b/>
                <w:bCs/>
                <w:szCs w:val="24"/>
                <w:lang w:val="en-US"/>
              </w:rPr>
            </w:pPr>
            <w:proofErr w:type="spellStart"/>
            <w:r>
              <w:rPr>
                <w:b/>
                <w:bCs/>
                <w:szCs w:val="24"/>
                <w:lang w:val="en-US"/>
              </w:rPr>
              <w:t>Mô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hình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hóa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dữ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liệu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vào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workbook</w:t>
            </w:r>
          </w:p>
        </w:tc>
        <w:tc>
          <w:tcPr>
            <w:tcW w:w="1530" w:type="dxa"/>
            <w:vAlign w:val="center"/>
          </w:tcPr>
          <w:p w14:paraId="181F80F2" w14:textId="537F662E" w:rsidR="00FE5EAC" w:rsidRDefault="00F43420" w:rsidP="00F43420">
            <w:pPr>
              <w:jc w:val="center"/>
              <w:rPr>
                <w:b/>
                <w:bCs/>
                <w:szCs w:val="24"/>
                <w:lang w:val="en-US"/>
              </w:rPr>
            </w:pPr>
            <w:r>
              <w:rPr>
                <w:b/>
                <w:bCs/>
                <w:szCs w:val="24"/>
                <w:lang w:val="en-US"/>
              </w:rPr>
              <w:t>x</w:t>
            </w:r>
          </w:p>
        </w:tc>
        <w:tc>
          <w:tcPr>
            <w:tcW w:w="1328" w:type="dxa"/>
            <w:vAlign w:val="center"/>
          </w:tcPr>
          <w:p w14:paraId="0BA27299" w14:textId="09D52830" w:rsidR="00FE5EAC" w:rsidRDefault="00F43420" w:rsidP="00F43420">
            <w:pPr>
              <w:jc w:val="center"/>
              <w:rPr>
                <w:b/>
                <w:bCs/>
                <w:szCs w:val="24"/>
                <w:lang w:val="en-US"/>
              </w:rPr>
            </w:pPr>
            <w:r>
              <w:rPr>
                <w:b/>
                <w:bCs/>
                <w:szCs w:val="24"/>
                <w:lang w:val="en-US"/>
              </w:rPr>
              <w:t>x</w:t>
            </w:r>
          </w:p>
        </w:tc>
        <w:tc>
          <w:tcPr>
            <w:tcW w:w="1462" w:type="dxa"/>
            <w:vAlign w:val="center"/>
          </w:tcPr>
          <w:p w14:paraId="2050094A" w14:textId="51736891" w:rsidR="00FE5EAC" w:rsidRDefault="00F43420" w:rsidP="00F43420">
            <w:pPr>
              <w:jc w:val="center"/>
              <w:rPr>
                <w:b/>
                <w:bCs/>
                <w:szCs w:val="24"/>
                <w:lang w:val="en-US"/>
              </w:rPr>
            </w:pPr>
            <w:r>
              <w:rPr>
                <w:b/>
                <w:bCs/>
                <w:szCs w:val="24"/>
                <w:lang w:val="en-US"/>
              </w:rPr>
              <w:t>x</w:t>
            </w:r>
          </w:p>
        </w:tc>
        <w:tc>
          <w:tcPr>
            <w:tcW w:w="1461" w:type="dxa"/>
            <w:vAlign w:val="center"/>
          </w:tcPr>
          <w:p w14:paraId="72131146" w14:textId="7F7756F6" w:rsidR="00FE5EAC" w:rsidRDefault="00FE5EAC" w:rsidP="00F43420">
            <w:pPr>
              <w:jc w:val="center"/>
              <w:rPr>
                <w:b/>
                <w:bCs/>
                <w:szCs w:val="24"/>
                <w:lang w:val="en-US"/>
              </w:rPr>
            </w:pPr>
            <w:r>
              <w:rPr>
                <w:b/>
                <w:bCs/>
                <w:szCs w:val="24"/>
                <w:lang w:val="en-US"/>
              </w:rPr>
              <w:t>x</w:t>
            </w:r>
          </w:p>
        </w:tc>
      </w:tr>
      <w:tr w:rsidR="00FE5EAC" w14:paraId="47C3A23B" w14:textId="77777777" w:rsidTr="00FB57CA">
        <w:tc>
          <w:tcPr>
            <w:tcW w:w="2515" w:type="dxa"/>
          </w:tcPr>
          <w:p w14:paraId="41F7A3A7" w14:textId="77777777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>
              <w:rPr>
                <w:szCs w:val="24"/>
                <w:lang w:val="en-US"/>
              </w:rPr>
              <w:t>DimDate</w:t>
            </w:r>
            <w:proofErr w:type="spellEnd"/>
          </w:p>
          <w:p w14:paraId="544E0B98" w14:textId="45DC81A5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>
              <w:rPr>
                <w:szCs w:val="24"/>
                <w:lang w:val="en-US"/>
              </w:rPr>
              <w:t>Dim</w:t>
            </w:r>
            <w:r w:rsidR="00BC7658">
              <w:rPr>
                <w:szCs w:val="24"/>
                <w:lang w:val="en-US"/>
              </w:rPr>
              <w:t>Order</w:t>
            </w:r>
            <w:proofErr w:type="spellEnd"/>
          </w:p>
          <w:p w14:paraId="511F9C76" w14:textId="0AC83CA2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>
              <w:rPr>
                <w:szCs w:val="24"/>
                <w:lang w:val="en-US"/>
              </w:rPr>
              <w:t>Dim</w:t>
            </w:r>
            <w:r w:rsidR="00BC7658">
              <w:rPr>
                <w:szCs w:val="24"/>
                <w:lang w:val="en-US"/>
              </w:rPr>
              <w:t>OrderDetail</w:t>
            </w:r>
            <w:proofErr w:type="spellEnd"/>
          </w:p>
        </w:tc>
        <w:tc>
          <w:tcPr>
            <w:tcW w:w="1530" w:type="dxa"/>
            <w:vAlign w:val="center"/>
          </w:tcPr>
          <w:p w14:paraId="44C23754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328" w:type="dxa"/>
            <w:vAlign w:val="center"/>
          </w:tcPr>
          <w:p w14:paraId="69D170E6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2" w:type="dxa"/>
          </w:tcPr>
          <w:p w14:paraId="29E8EF0F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1" w:type="dxa"/>
            <w:vAlign w:val="center"/>
          </w:tcPr>
          <w:p w14:paraId="22E50A2A" w14:textId="39812158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</w:tr>
      <w:tr w:rsidR="00FE5EAC" w14:paraId="72CFE349" w14:textId="77777777" w:rsidTr="00FB57CA">
        <w:tc>
          <w:tcPr>
            <w:tcW w:w="2515" w:type="dxa"/>
          </w:tcPr>
          <w:p w14:paraId="37339B62" w14:textId="220A6EAB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>
              <w:rPr>
                <w:szCs w:val="24"/>
                <w:lang w:val="en-US"/>
              </w:rPr>
              <w:t>Dim</w:t>
            </w:r>
            <w:r w:rsidR="009A0E80">
              <w:rPr>
                <w:szCs w:val="24"/>
                <w:lang w:val="en-US"/>
              </w:rPr>
              <w:t>Customer</w:t>
            </w:r>
            <w:proofErr w:type="spellEnd"/>
          </w:p>
          <w:p w14:paraId="51DCD24C" w14:textId="40180734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>
              <w:rPr>
                <w:szCs w:val="24"/>
                <w:lang w:val="en-US"/>
              </w:rPr>
              <w:t>Dim</w:t>
            </w:r>
            <w:r w:rsidR="009A0E80">
              <w:rPr>
                <w:szCs w:val="24"/>
                <w:lang w:val="en-US"/>
              </w:rPr>
              <w:t>Product</w:t>
            </w:r>
            <w:proofErr w:type="spellEnd"/>
          </w:p>
          <w:p w14:paraId="1F7C8354" w14:textId="7BD2B291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 w:rsidR="009A0E80">
              <w:rPr>
                <w:szCs w:val="24"/>
                <w:lang w:val="en-US"/>
              </w:rPr>
              <w:t>DimCat</w:t>
            </w:r>
            <w:r w:rsidR="00C73B69">
              <w:rPr>
                <w:szCs w:val="24"/>
                <w:lang w:val="en-US"/>
              </w:rPr>
              <w:t>egory</w:t>
            </w:r>
            <w:proofErr w:type="spellEnd"/>
          </w:p>
        </w:tc>
        <w:tc>
          <w:tcPr>
            <w:tcW w:w="1530" w:type="dxa"/>
            <w:vAlign w:val="center"/>
          </w:tcPr>
          <w:p w14:paraId="06C6FF91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328" w:type="dxa"/>
            <w:vAlign w:val="center"/>
          </w:tcPr>
          <w:p w14:paraId="1B470D2F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2" w:type="dxa"/>
          </w:tcPr>
          <w:p w14:paraId="5A11990F" w14:textId="14772510" w:rsidR="00FE5EAC" w:rsidRDefault="00F43420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461" w:type="dxa"/>
            <w:vAlign w:val="center"/>
          </w:tcPr>
          <w:p w14:paraId="0FD17DB3" w14:textId="6827CDDD" w:rsidR="00FE5EAC" w:rsidRDefault="00FE5EAC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</w:tr>
      <w:tr w:rsidR="00FE5EAC" w14:paraId="5D6B6AD5" w14:textId="77777777" w:rsidTr="00FB57CA">
        <w:tc>
          <w:tcPr>
            <w:tcW w:w="2515" w:type="dxa"/>
          </w:tcPr>
          <w:p w14:paraId="2C4F6E9E" w14:textId="027734BD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>
              <w:rPr>
                <w:szCs w:val="24"/>
                <w:lang w:val="en-US"/>
              </w:rPr>
              <w:t>Dim</w:t>
            </w:r>
            <w:r w:rsidR="00F43420">
              <w:rPr>
                <w:szCs w:val="24"/>
                <w:lang w:val="en-US"/>
              </w:rPr>
              <w:t>Shipping</w:t>
            </w:r>
            <w:proofErr w:type="spellEnd"/>
          </w:p>
          <w:p w14:paraId="7E536A0D" w14:textId="0BBCD375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 w:rsidR="00F43420">
              <w:rPr>
                <w:szCs w:val="24"/>
                <w:lang w:val="en-US"/>
              </w:rPr>
              <w:t>FactOrderFullfillment</w:t>
            </w:r>
            <w:proofErr w:type="spellEnd"/>
          </w:p>
          <w:p w14:paraId="61187FF0" w14:textId="77777777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>
              <w:rPr>
                <w:szCs w:val="24"/>
                <w:lang w:val="en-US"/>
              </w:rPr>
              <w:t>FactSales</w:t>
            </w:r>
            <w:proofErr w:type="spellEnd"/>
          </w:p>
        </w:tc>
        <w:tc>
          <w:tcPr>
            <w:tcW w:w="1530" w:type="dxa"/>
            <w:vAlign w:val="center"/>
          </w:tcPr>
          <w:p w14:paraId="03F106EA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328" w:type="dxa"/>
            <w:vAlign w:val="center"/>
          </w:tcPr>
          <w:p w14:paraId="50A2E1A0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462" w:type="dxa"/>
          </w:tcPr>
          <w:p w14:paraId="0D8576BA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1" w:type="dxa"/>
            <w:vAlign w:val="center"/>
          </w:tcPr>
          <w:p w14:paraId="13B68DD2" w14:textId="7029C55D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</w:tr>
      <w:tr w:rsidR="00FE5EAC" w14:paraId="3DE82DA9" w14:textId="77777777" w:rsidTr="00FB57CA">
        <w:tc>
          <w:tcPr>
            <w:tcW w:w="2515" w:type="dxa"/>
          </w:tcPr>
          <w:p w14:paraId="7CEE5A65" w14:textId="77777777" w:rsidR="00FE5EAC" w:rsidRDefault="00FE5EAC">
            <w:pPr>
              <w:jc w:val="left"/>
              <w:rPr>
                <w:szCs w:val="24"/>
                <w:lang w:val="en-US"/>
              </w:rPr>
            </w:pPr>
            <w:proofErr w:type="spellStart"/>
            <w:r>
              <w:rPr>
                <w:b/>
                <w:bCs/>
                <w:szCs w:val="24"/>
                <w:lang w:val="en-US"/>
              </w:rPr>
              <w:t>Thực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hiện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ETL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đưa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dữ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liệu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vào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các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bảng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dim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và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fact </w:t>
            </w:r>
            <w:proofErr w:type="spellStart"/>
            <w:r>
              <w:rPr>
                <w:b/>
                <w:bCs/>
                <w:szCs w:val="24"/>
                <w:lang w:val="en-US"/>
              </w:rPr>
              <w:t>dùng</w:t>
            </w:r>
            <w:proofErr w:type="spellEnd"/>
            <w:r>
              <w:rPr>
                <w:b/>
                <w:bCs/>
                <w:szCs w:val="24"/>
                <w:lang w:val="en-US"/>
              </w:rPr>
              <w:t xml:space="preserve"> SSIS</w:t>
            </w:r>
          </w:p>
        </w:tc>
        <w:tc>
          <w:tcPr>
            <w:tcW w:w="1530" w:type="dxa"/>
            <w:vAlign w:val="center"/>
          </w:tcPr>
          <w:p w14:paraId="5F0EDFE8" w14:textId="77777777" w:rsidR="00FE5EAC" w:rsidRDefault="00FE5EAC" w:rsidP="00F43420">
            <w:pPr>
              <w:jc w:val="center"/>
              <w:rPr>
                <w:b/>
                <w:bCs/>
                <w:szCs w:val="24"/>
                <w:lang w:val="en-US"/>
              </w:rPr>
            </w:pPr>
            <w:r>
              <w:rPr>
                <w:b/>
                <w:bCs/>
                <w:szCs w:val="24"/>
                <w:lang w:val="en-US"/>
              </w:rPr>
              <w:t>x</w:t>
            </w:r>
          </w:p>
        </w:tc>
        <w:tc>
          <w:tcPr>
            <w:tcW w:w="1328" w:type="dxa"/>
            <w:vAlign w:val="center"/>
          </w:tcPr>
          <w:p w14:paraId="58B0B400" w14:textId="77777777" w:rsidR="00FE5EAC" w:rsidRDefault="00FE5EAC" w:rsidP="00F43420">
            <w:pPr>
              <w:jc w:val="center"/>
              <w:rPr>
                <w:b/>
                <w:bCs/>
                <w:szCs w:val="24"/>
                <w:lang w:val="en-US"/>
              </w:rPr>
            </w:pPr>
            <w:r>
              <w:rPr>
                <w:b/>
                <w:bCs/>
                <w:szCs w:val="24"/>
                <w:lang w:val="en-US"/>
              </w:rPr>
              <w:t>x</w:t>
            </w:r>
          </w:p>
        </w:tc>
        <w:tc>
          <w:tcPr>
            <w:tcW w:w="1462" w:type="dxa"/>
            <w:vAlign w:val="center"/>
          </w:tcPr>
          <w:p w14:paraId="2DFBB13E" w14:textId="12319457" w:rsidR="00FE5EAC" w:rsidRDefault="00F43420" w:rsidP="00F43420">
            <w:pPr>
              <w:jc w:val="center"/>
              <w:rPr>
                <w:b/>
                <w:bCs/>
                <w:szCs w:val="24"/>
                <w:lang w:val="en-US"/>
              </w:rPr>
            </w:pPr>
            <w:r>
              <w:rPr>
                <w:b/>
                <w:bCs/>
                <w:szCs w:val="24"/>
                <w:lang w:val="en-US"/>
              </w:rPr>
              <w:t>x</w:t>
            </w:r>
          </w:p>
        </w:tc>
        <w:tc>
          <w:tcPr>
            <w:tcW w:w="1461" w:type="dxa"/>
            <w:vAlign w:val="center"/>
          </w:tcPr>
          <w:p w14:paraId="0DF65359" w14:textId="54286D73" w:rsidR="00FE5EAC" w:rsidRDefault="00FE5EAC" w:rsidP="00F43420">
            <w:pPr>
              <w:jc w:val="center"/>
              <w:rPr>
                <w:b/>
                <w:bCs/>
                <w:szCs w:val="24"/>
                <w:lang w:val="en-US"/>
              </w:rPr>
            </w:pPr>
            <w:r>
              <w:rPr>
                <w:b/>
                <w:bCs/>
                <w:szCs w:val="24"/>
                <w:lang w:val="en-US"/>
              </w:rPr>
              <w:t>x</w:t>
            </w:r>
          </w:p>
        </w:tc>
      </w:tr>
      <w:tr w:rsidR="00FE5EAC" w14:paraId="0C142E93" w14:textId="77777777" w:rsidTr="00FB57CA">
        <w:tc>
          <w:tcPr>
            <w:tcW w:w="2515" w:type="dxa"/>
          </w:tcPr>
          <w:p w14:paraId="0F2C8C4E" w14:textId="13E9BD0B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>
              <w:rPr>
                <w:szCs w:val="24"/>
                <w:lang w:val="en-US"/>
              </w:rPr>
              <w:t>Tạo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và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đưa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dữ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liệu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vào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các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 w:rsidR="00F43420">
              <w:rPr>
                <w:szCs w:val="24"/>
                <w:lang w:val="en-US"/>
              </w:rPr>
              <w:t>DimOrder</w:t>
            </w:r>
            <w:proofErr w:type="spellEnd"/>
            <w:r w:rsidR="00F43420">
              <w:rPr>
                <w:szCs w:val="24"/>
                <w:lang w:val="en-US"/>
              </w:rPr>
              <w:t xml:space="preserve">, </w:t>
            </w:r>
            <w:proofErr w:type="spellStart"/>
            <w:r w:rsidR="00F43420">
              <w:rPr>
                <w:szCs w:val="24"/>
                <w:lang w:val="en-US"/>
              </w:rPr>
              <w:t>DimOrderDetail</w:t>
            </w:r>
            <w:proofErr w:type="spellEnd"/>
          </w:p>
        </w:tc>
        <w:tc>
          <w:tcPr>
            <w:tcW w:w="1530" w:type="dxa"/>
            <w:vAlign w:val="center"/>
          </w:tcPr>
          <w:p w14:paraId="3B0F52FE" w14:textId="64AAEA74" w:rsidR="00FE5EAC" w:rsidRDefault="00F43420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328" w:type="dxa"/>
            <w:vAlign w:val="center"/>
          </w:tcPr>
          <w:p w14:paraId="55EFBF20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2" w:type="dxa"/>
          </w:tcPr>
          <w:p w14:paraId="31DDC71A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1" w:type="dxa"/>
            <w:vAlign w:val="center"/>
          </w:tcPr>
          <w:p w14:paraId="69841B32" w14:textId="2BCB508C" w:rsidR="00FE5EAC" w:rsidRDefault="00FE5EAC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</w:tr>
      <w:tr w:rsidR="00FE5EAC" w14:paraId="093C0644" w14:textId="77777777" w:rsidTr="00FB57CA">
        <w:tc>
          <w:tcPr>
            <w:tcW w:w="2515" w:type="dxa"/>
          </w:tcPr>
          <w:p w14:paraId="7D4B75F8" w14:textId="29FDC614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>
              <w:rPr>
                <w:szCs w:val="24"/>
                <w:lang w:val="en-US"/>
              </w:rPr>
              <w:t>Tạo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và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đưa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dữ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liệu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vào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 w:rsidR="00F43420">
              <w:rPr>
                <w:szCs w:val="24"/>
                <w:lang w:val="en-US"/>
              </w:rPr>
              <w:t>DimProduct</w:t>
            </w:r>
            <w:proofErr w:type="spellEnd"/>
            <w:r w:rsidR="00F43420">
              <w:rPr>
                <w:szCs w:val="24"/>
                <w:lang w:val="en-US"/>
              </w:rPr>
              <w:t xml:space="preserve">, </w:t>
            </w:r>
            <w:proofErr w:type="spellStart"/>
            <w:r w:rsidR="00F43420">
              <w:rPr>
                <w:szCs w:val="24"/>
                <w:lang w:val="en-US"/>
              </w:rPr>
              <w:t>DimCategorry</w:t>
            </w:r>
            <w:proofErr w:type="spellEnd"/>
          </w:p>
        </w:tc>
        <w:tc>
          <w:tcPr>
            <w:tcW w:w="1530" w:type="dxa"/>
            <w:vAlign w:val="center"/>
          </w:tcPr>
          <w:p w14:paraId="52F9B09D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328" w:type="dxa"/>
            <w:vAlign w:val="center"/>
          </w:tcPr>
          <w:p w14:paraId="4FF96B40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462" w:type="dxa"/>
          </w:tcPr>
          <w:p w14:paraId="48CCE19B" w14:textId="77777777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1" w:type="dxa"/>
            <w:vAlign w:val="center"/>
          </w:tcPr>
          <w:p w14:paraId="2E944587" w14:textId="242C0BC9" w:rsidR="00FE5EAC" w:rsidRDefault="00FE5EAC">
            <w:pPr>
              <w:jc w:val="center"/>
              <w:rPr>
                <w:szCs w:val="24"/>
                <w:lang w:val="en-US"/>
              </w:rPr>
            </w:pPr>
          </w:p>
        </w:tc>
      </w:tr>
      <w:tr w:rsidR="00FE5EAC" w14:paraId="5EE6B4B6" w14:textId="77777777" w:rsidTr="00FB57CA">
        <w:tc>
          <w:tcPr>
            <w:tcW w:w="2515" w:type="dxa"/>
          </w:tcPr>
          <w:p w14:paraId="5EC91759" w14:textId="2A77C71E" w:rsidR="00FE5EAC" w:rsidRDefault="00FE5EAC">
            <w:pPr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 xml:space="preserve">+ </w:t>
            </w:r>
            <w:proofErr w:type="spellStart"/>
            <w:r>
              <w:rPr>
                <w:szCs w:val="24"/>
                <w:lang w:val="en-US"/>
              </w:rPr>
              <w:t>Tạo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và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đưa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dữ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liệu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>
              <w:rPr>
                <w:szCs w:val="24"/>
                <w:lang w:val="en-US"/>
              </w:rPr>
              <w:t>vào</w:t>
            </w:r>
            <w:proofErr w:type="spellEnd"/>
            <w:r>
              <w:rPr>
                <w:szCs w:val="24"/>
                <w:lang w:val="en-US"/>
              </w:rPr>
              <w:t xml:space="preserve"> </w:t>
            </w:r>
            <w:proofErr w:type="spellStart"/>
            <w:r w:rsidR="00F43420">
              <w:rPr>
                <w:szCs w:val="24"/>
                <w:lang w:val="en-US"/>
              </w:rPr>
              <w:t>DimShipping</w:t>
            </w:r>
            <w:proofErr w:type="spellEnd"/>
            <w:r w:rsidR="00F43420">
              <w:rPr>
                <w:szCs w:val="24"/>
                <w:lang w:val="en-US"/>
              </w:rPr>
              <w:t xml:space="preserve">, </w:t>
            </w:r>
            <w:proofErr w:type="spellStart"/>
            <w:r w:rsidR="00F43420">
              <w:rPr>
                <w:szCs w:val="24"/>
                <w:lang w:val="en-US"/>
              </w:rPr>
              <w:t>DimDate</w:t>
            </w:r>
            <w:proofErr w:type="spellEnd"/>
            <w:r w:rsidR="00F43420">
              <w:rPr>
                <w:szCs w:val="24"/>
                <w:lang w:val="en-US"/>
              </w:rPr>
              <w:t xml:space="preserve">, </w:t>
            </w:r>
            <w:proofErr w:type="spellStart"/>
            <w:r w:rsidR="00F43420">
              <w:rPr>
                <w:szCs w:val="24"/>
                <w:lang w:val="en-US"/>
              </w:rPr>
              <w:t>DimCustomer</w:t>
            </w:r>
            <w:proofErr w:type="spellEnd"/>
          </w:p>
        </w:tc>
        <w:tc>
          <w:tcPr>
            <w:tcW w:w="1530" w:type="dxa"/>
            <w:vAlign w:val="center"/>
          </w:tcPr>
          <w:p w14:paraId="63919775" w14:textId="53E71F5C" w:rsidR="00FE5EAC" w:rsidRDefault="00FE5EAC" w:rsidP="00F43420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328" w:type="dxa"/>
            <w:vAlign w:val="center"/>
          </w:tcPr>
          <w:p w14:paraId="636C5372" w14:textId="77777777" w:rsidR="00FE5EAC" w:rsidRDefault="00FE5EAC" w:rsidP="00F43420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2" w:type="dxa"/>
            <w:vAlign w:val="center"/>
          </w:tcPr>
          <w:p w14:paraId="1B33BB15" w14:textId="39D5A351" w:rsidR="00FE5EAC" w:rsidRDefault="00F43420" w:rsidP="00F43420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461" w:type="dxa"/>
            <w:vAlign w:val="center"/>
          </w:tcPr>
          <w:p w14:paraId="4DCA247D" w14:textId="76F7CB00" w:rsidR="00FE5EAC" w:rsidRDefault="00FE5EAC" w:rsidP="00F43420">
            <w:pPr>
              <w:jc w:val="center"/>
              <w:rPr>
                <w:szCs w:val="24"/>
                <w:lang w:val="en-US"/>
              </w:rPr>
            </w:pPr>
          </w:p>
        </w:tc>
      </w:tr>
      <w:tr w:rsidR="00FB57CA" w14:paraId="5683F1E6" w14:textId="77777777" w:rsidTr="00FB57CA">
        <w:tc>
          <w:tcPr>
            <w:tcW w:w="2515" w:type="dxa"/>
          </w:tcPr>
          <w:p w14:paraId="588ADE2A" w14:textId="43A3C3CB" w:rsidR="00FB57CA" w:rsidRPr="00FB57CA" w:rsidRDefault="00FB57CA">
            <w:pPr>
              <w:rPr>
                <w:b/>
                <w:bCs/>
                <w:szCs w:val="24"/>
                <w:lang w:val="en-US"/>
              </w:rPr>
            </w:pPr>
            <w:proofErr w:type="spellStart"/>
            <w:r w:rsidRPr="00FB57CA">
              <w:rPr>
                <w:b/>
                <w:bCs/>
                <w:szCs w:val="24"/>
                <w:lang w:val="en-US"/>
              </w:rPr>
              <w:t>Thực</w:t>
            </w:r>
            <w:proofErr w:type="spellEnd"/>
            <w:r w:rsidRPr="00FB57CA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FB57CA">
              <w:rPr>
                <w:b/>
                <w:bCs/>
                <w:szCs w:val="24"/>
                <w:lang w:val="en-US"/>
              </w:rPr>
              <w:t>hiện</w:t>
            </w:r>
            <w:proofErr w:type="spellEnd"/>
            <w:r w:rsidRPr="00FB57CA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FB57CA">
              <w:rPr>
                <w:b/>
                <w:bCs/>
                <w:szCs w:val="24"/>
                <w:lang w:val="en-US"/>
              </w:rPr>
              <w:t>phân</w:t>
            </w:r>
            <w:proofErr w:type="spellEnd"/>
            <w:r w:rsidRPr="00FB57CA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FB57CA">
              <w:rPr>
                <w:b/>
                <w:bCs/>
                <w:szCs w:val="24"/>
                <w:lang w:val="en-US"/>
              </w:rPr>
              <w:t>tích</w:t>
            </w:r>
            <w:proofErr w:type="spellEnd"/>
            <w:r w:rsidRPr="00FB57CA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FB57CA">
              <w:rPr>
                <w:b/>
                <w:bCs/>
                <w:szCs w:val="24"/>
                <w:lang w:val="en-US"/>
              </w:rPr>
              <w:t>dữ</w:t>
            </w:r>
            <w:proofErr w:type="spellEnd"/>
            <w:r w:rsidRPr="00FB57CA">
              <w:rPr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FB57CA">
              <w:rPr>
                <w:b/>
                <w:bCs/>
                <w:szCs w:val="24"/>
                <w:lang w:val="en-US"/>
              </w:rPr>
              <w:t>liệu</w:t>
            </w:r>
            <w:proofErr w:type="spellEnd"/>
          </w:p>
        </w:tc>
        <w:tc>
          <w:tcPr>
            <w:tcW w:w="1530" w:type="dxa"/>
            <w:vAlign w:val="center"/>
          </w:tcPr>
          <w:p w14:paraId="6279DC8E" w14:textId="7C9B1756" w:rsidR="00FB57CA" w:rsidRDefault="00FB57CA" w:rsidP="00F43420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328" w:type="dxa"/>
            <w:vAlign w:val="center"/>
          </w:tcPr>
          <w:p w14:paraId="780F119E" w14:textId="59F1486B" w:rsidR="00FB57CA" w:rsidRDefault="00FB57CA" w:rsidP="00F43420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462" w:type="dxa"/>
            <w:vAlign w:val="center"/>
          </w:tcPr>
          <w:p w14:paraId="7523D906" w14:textId="18742816" w:rsidR="00FB57CA" w:rsidRDefault="00FB57CA" w:rsidP="00F43420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461" w:type="dxa"/>
            <w:vAlign w:val="center"/>
          </w:tcPr>
          <w:p w14:paraId="7B49BA7B" w14:textId="77777777" w:rsidR="00FB57CA" w:rsidRDefault="00FB57CA" w:rsidP="00F43420">
            <w:pPr>
              <w:jc w:val="center"/>
              <w:rPr>
                <w:szCs w:val="24"/>
                <w:lang w:val="en-US"/>
              </w:rPr>
            </w:pPr>
          </w:p>
        </w:tc>
      </w:tr>
      <w:tr w:rsidR="00FB57CA" w14:paraId="598EB26D" w14:textId="77777777" w:rsidTr="00FB57CA">
        <w:tc>
          <w:tcPr>
            <w:tcW w:w="2515" w:type="dxa"/>
          </w:tcPr>
          <w:p w14:paraId="1EE3F014" w14:textId="61AC70A3" w:rsidR="00FB57CA" w:rsidRDefault="00FB57CA">
            <w:pPr>
              <w:rPr>
                <w:szCs w:val="24"/>
                <w:lang w:val="en-US"/>
              </w:rPr>
            </w:pPr>
            <w:r>
              <w:rPr>
                <w:lang w:val="vi-VN"/>
              </w:rPr>
              <w:t xml:space="preserve">Câu hỏi: </w:t>
            </w:r>
            <w:r>
              <w:rPr>
                <w:lang w:val="en-US" w:eastAsia="zh-CN"/>
              </w:rPr>
              <w:t xml:space="preserve">Cho </w:t>
            </w:r>
            <w:proofErr w:type="spellStart"/>
            <w:r>
              <w:rPr>
                <w:lang w:val="en-US" w:eastAsia="zh-CN"/>
              </w:rPr>
              <w:t>biết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sản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phẩm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có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doanh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thu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cao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nhất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trong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mỗi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năm</w:t>
            </w:r>
            <w:proofErr w:type="spellEnd"/>
          </w:p>
        </w:tc>
        <w:tc>
          <w:tcPr>
            <w:tcW w:w="1530" w:type="dxa"/>
            <w:vAlign w:val="center"/>
          </w:tcPr>
          <w:p w14:paraId="297DFBD8" w14:textId="32A35377" w:rsidR="00FB57CA" w:rsidRDefault="00FB57CA" w:rsidP="00F43420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328" w:type="dxa"/>
            <w:vAlign w:val="center"/>
          </w:tcPr>
          <w:p w14:paraId="6133595F" w14:textId="77777777" w:rsidR="00FB57CA" w:rsidRDefault="00FB57CA" w:rsidP="00F43420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2" w:type="dxa"/>
            <w:vAlign w:val="center"/>
          </w:tcPr>
          <w:p w14:paraId="09F86B6E" w14:textId="45CF2C6D" w:rsidR="00FB57CA" w:rsidRDefault="00FB57CA" w:rsidP="00F43420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461" w:type="dxa"/>
            <w:vAlign w:val="center"/>
          </w:tcPr>
          <w:p w14:paraId="1A3E0D3E" w14:textId="77777777" w:rsidR="00FB57CA" w:rsidRDefault="00FB57CA" w:rsidP="00F43420">
            <w:pPr>
              <w:jc w:val="center"/>
              <w:rPr>
                <w:szCs w:val="24"/>
                <w:lang w:val="en-US"/>
              </w:rPr>
            </w:pPr>
          </w:p>
        </w:tc>
      </w:tr>
      <w:tr w:rsidR="00FB57CA" w14:paraId="1E811DE7" w14:textId="77777777" w:rsidTr="00FB57CA">
        <w:tc>
          <w:tcPr>
            <w:tcW w:w="2515" w:type="dxa"/>
          </w:tcPr>
          <w:p w14:paraId="6896DB3E" w14:textId="77777777" w:rsidR="00FB57CA" w:rsidRDefault="00FB57CA">
            <w:pPr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Câu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hỏi</w:t>
            </w:r>
            <w:proofErr w:type="spellEnd"/>
            <w:r>
              <w:rPr>
                <w:lang w:val="en-US" w:eastAsia="zh-CN"/>
              </w:rPr>
              <w:t xml:space="preserve">: Cho </w:t>
            </w:r>
            <w:proofErr w:type="spellStart"/>
            <w:r>
              <w:rPr>
                <w:lang w:val="en-US" w:eastAsia="zh-CN"/>
              </w:rPr>
              <w:t>biết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các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sản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phẩm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có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doanh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thu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cao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nhất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theo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phân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khúc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khách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hàng</w:t>
            </w:r>
            <w:proofErr w:type="spellEnd"/>
            <w:r>
              <w:rPr>
                <w:lang w:val="en-US" w:eastAsia="zh-CN"/>
              </w:rPr>
              <w:t xml:space="preserve"> Corporate (</w:t>
            </w:r>
            <w:proofErr w:type="spellStart"/>
            <w:r>
              <w:rPr>
                <w:lang w:val="en-US" w:eastAsia="zh-CN"/>
              </w:rPr>
              <w:t>Doanh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nghiệp</w:t>
            </w:r>
            <w:proofErr w:type="spellEnd"/>
            <w:r>
              <w:rPr>
                <w:lang w:val="en-US" w:eastAsia="zh-CN"/>
              </w:rPr>
              <w:t xml:space="preserve">) </w:t>
            </w:r>
            <w:proofErr w:type="spellStart"/>
            <w:r>
              <w:rPr>
                <w:lang w:val="en-US" w:eastAsia="zh-CN"/>
              </w:rPr>
              <w:t>trong</w:t>
            </w:r>
            <w:proofErr w:type="spellEnd"/>
            <w:r>
              <w:rPr>
                <w:lang w:val="en-US" w:eastAsia="zh-CN"/>
              </w:rPr>
              <w:t xml:space="preserve"> 3 </w:t>
            </w:r>
            <w:proofErr w:type="spellStart"/>
            <w:r>
              <w:rPr>
                <w:lang w:val="en-US" w:eastAsia="zh-CN"/>
              </w:rPr>
              <w:t>năm</w:t>
            </w:r>
            <w:proofErr w:type="spellEnd"/>
            <w:r>
              <w:rPr>
                <w:lang w:val="en-US" w:eastAsia="zh-CN"/>
              </w:rPr>
              <w:t xml:space="preserve"> 2015,2016,2017</w:t>
            </w:r>
          </w:p>
          <w:p w14:paraId="525FF48F" w14:textId="6391B9EE" w:rsidR="00FB57CA" w:rsidRDefault="00FB57CA">
            <w:pPr>
              <w:rPr>
                <w:szCs w:val="24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4636008B" w14:textId="3EC5D027" w:rsidR="00FB57CA" w:rsidRDefault="00FB57CA" w:rsidP="00F43420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328" w:type="dxa"/>
            <w:vAlign w:val="center"/>
          </w:tcPr>
          <w:p w14:paraId="20BFB23C" w14:textId="77777777" w:rsidR="00FB57CA" w:rsidRDefault="00FB57CA" w:rsidP="00F43420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2" w:type="dxa"/>
            <w:vAlign w:val="center"/>
          </w:tcPr>
          <w:p w14:paraId="75256430" w14:textId="77777777" w:rsidR="00FB57CA" w:rsidRDefault="00FB57CA" w:rsidP="00F43420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1" w:type="dxa"/>
            <w:vAlign w:val="center"/>
          </w:tcPr>
          <w:p w14:paraId="36816EB6" w14:textId="77777777" w:rsidR="00FB57CA" w:rsidRDefault="00FB57CA" w:rsidP="00F43420">
            <w:pPr>
              <w:jc w:val="center"/>
              <w:rPr>
                <w:szCs w:val="24"/>
                <w:lang w:val="en-US"/>
              </w:rPr>
            </w:pPr>
          </w:p>
        </w:tc>
      </w:tr>
      <w:tr w:rsidR="00FB57CA" w14:paraId="6F679629" w14:textId="77777777" w:rsidTr="00FB57CA">
        <w:tc>
          <w:tcPr>
            <w:tcW w:w="2515" w:type="dxa"/>
          </w:tcPr>
          <w:p w14:paraId="08BAD1EC" w14:textId="7BDAE713" w:rsidR="00FB57CA" w:rsidRDefault="00FB57CA">
            <w:pPr>
              <w:rPr>
                <w:szCs w:val="24"/>
                <w:lang w:val="en-US"/>
              </w:rPr>
            </w:pPr>
            <w:r>
              <w:rPr>
                <w:lang w:val="vi-VN"/>
              </w:rPr>
              <w:lastRenderedPageBreak/>
              <w:t xml:space="preserve">Câu hỏi: </w:t>
            </w:r>
            <w:r>
              <w:rPr>
                <w:lang w:val="en-US" w:eastAsia="zh-CN"/>
              </w:rPr>
              <w:t xml:space="preserve">Cho </w:t>
            </w:r>
            <w:proofErr w:type="spellStart"/>
            <w:r>
              <w:rPr>
                <w:lang w:val="en-US" w:eastAsia="zh-CN"/>
              </w:rPr>
              <w:t>biết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doanh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số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thu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được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theo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từng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khách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hàng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để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tìm</w:t>
            </w:r>
            <w:proofErr w:type="spellEnd"/>
            <w:r>
              <w:rPr>
                <w:lang w:val="en-US" w:eastAsia="zh-CN"/>
              </w:rPr>
              <w:t xml:space="preserve"> ra </w:t>
            </w:r>
            <w:proofErr w:type="spellStart"/>
            <w:r>
              <w:rPr>
                <w:lang w:val="en-US" w:eastAsia="zh-CN"/>
              </w:rPr>
              <w:t>khách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hàng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tiềm</w:t>
            </w:r>
            <w:proofErr w:type="spellEnd"/>
            <w:r>
              <w:rPr>
                <w:lang w:val="en-US" w:eastAsia="zh-CN"/>
              </w:rPr>
              <w:t xml:space="preserve"> </w:t>
            </w:r>
            <w:proofErr w:type="spellStart"/>
            <w:r>
              <w:rPr>
                <w:lang w:val="en-US" w:eastAsia="zh-CN"/>
              </w:rPr>
              <w:t>năng</w:t>
            </w:r>
            <w:proofErr w:type="spellEnd"/>
          </w:p>
        </w:tc>
        <w:tc>
          <w:tcPr>
            <w:tcW w:w="1530" w:type="dxa"/>
            <w:vAlign w:val="center"/>
          </w:tcPr>
          <w:p w14:paraId="02140FE6" w14:textId="77777777" w:rsidR="00FB57CA" w:rsidRDefault="00FB57CA" w:rsidP="00F43420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328" w:type="dxa"/>
            <w:vAlign w:val="center"/>
          </w:tcPr>
          <w:p w14:paraId="56B290C4" w14:textId="37E83DA5" w:rsidR="00FB57CA" w:rsidRDefault="00FB57CA" w:rsidP="00F43420">
            <w:pPr>
              <w:jc w:val="center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x</w:t>
            </w:r>
          </w:p>
        </w:tc>
        <w:tc>
          <w:tcPr>
            <w:tcW w:w="1462" w:type="dxa"/>
            <w:vAlign w:val="center"/>
          </w:tcPr>
          <w:p w14:paraId="1B68A179" w14:textId="77777777" w:rsidR="00FB57CA" w:rsidRDefault="00FB57CA" w:rsidP="00F43420">
            <w:pPr>
              <w:jc w:val="center"/>
              <w:rPr>
                <w:szCs w:val="24"/>
                <w:lang w:val="en-US"/>
              </w:rPr>
            </w:pPr>
          </w:p>
        </w:tc>
        <w:tc>
          <w:tcPr>
            <w:tcW w:w="1461" w:type="dxa"/>
            <w:vAlign w:val="center"/>
          </w:tcPr>
          <w:p w14:paraId="18076983" w14:textId="77777777" w:rsidR="00FB57CA" w:rsidRDefault="00FB57CA" w:rsidP="00F43420">
            <w:pPr>
              <w:jc w:val="center"/>
              <w:rPr>
                <w:szCs w:val="24"/>
                <w:lang w:val="en-US"/>
              </w:rPr>
            </w:pPr>
          </w:p>
        </w:tc>
      </w:tr>
    </w:tbl>
    <w:p w14:paraId="2383B907" w14:textId="3F1613C8" w:rsidR="00D377A8" w:rsidRPr="002002B0" w:rsidRDefault="00D377A8" w:rsidP="002002B0">
      <w:pPr>
        <w:rPr>
          <w:szCs w:val="24"/>
          <w:lang w:val="en-US"/>
        </w:rPr>
      </w:pPr>
    </w:p>
    <w:p w14:paraId="0F5DFEB0" w14:textId="77777777" w:rsidR="00D377A8" w:rsidRDefault="00D377A8">
      <w:pPr>
        <w:spacing w:line="240" w:lineRule="auto"/>
        <w:jc w:val="center"/>
        <w:rPr>
          <w:bCs/>
          <w:lang w:val="en-US"/>
        </w:rPr>
      </w:pPr>
    </w:p>
    <w:p w14:paraId="240061CF" w14:textId="77777777" w:rsidR="00D377A8" w:rsidRDefault="00D377A8">
      <w:pPr>
        <w:spacing w:line="240" w:lineRule="auto"/>
        <w:jc w:val="center"/>
        <w:rPr>
          <w:b/>
          <w:bCs/>
          <w:lang w:val="en-US"/>
        </w:rPr>
        <w:sectPr w:rsidR="00D377A8" w:rsidSect="000424D6">
          <w:footerReference w:type="default" r:id="rId10"/>
          <w:pgSz w:w="11906" w:h="16838"/>
          <w:pgMar w:top="1440" w:right="1800" w:bottom="1440" w:left="1800" w:header="720" w:footer="720" w:gutter="0"/>
          <w:pgNumType w:start="1"/>
          <w:cols w:space="720"/>
          <w:docGrid w:linePitch="360"/>
        </w:sectPr>
      </w:pPr>
    </w:p>
    <w:p w14:paraId="3DB4FAB2" w14:textId="77777777" w:rsidR="00D377A8" w:rsidRDefault="005D75D1">
      <w:pPr>
        <w:pStyle w:val="Heading1"/>
        <w:rPr>
          <w:bCs/>
          <w:lang w:val="en-US"/>
        </w:rPr>
      </w:pPr>
      <w:bookmarkStart w:id="0" w:name="_Toc11768"/>
      <w:bookmarkStart w:id="1" w:name="_Toc11966"/>
      <w:bookmarkStart w:id="2" w:name="_Toc31789"/>
      <w:bookmarkStart w:id="3" w:name="_Toc167362102"/>
      <w:r>
        <w:rPr>
          <w:bCs/>
          <w:lang w:val="en-US"/>
        </w:rPr>
        <w:lastRenderedPageBreak/>
        <w:t>CHƯƠNG 1: TỔNG QUAN VỀ ĐỀ TÀI</w:t>
      </w:r>
      <w:bookmarkEnd w:id="0"/>
      <w:bookmarkEnd w:id="1"/>
      <w:bookmarkEnd w:id="2"/>
      <w:bookmarkEnd w:id="3"/>
    </w:p>
    <w:p w14:paraId="630256DA" w14:textId="5B2C0008" w:rsidR="00D377A8" w:rsidRDefault="005D75D1">
      <w:pPr>
        <w:pStyle w:val="Heading2"/>
        <w:numPr>
          <w:ilvl w:val="1"/>
          <w:numId w:val="2"/>
        </w:numPr>
        <w:rPr>
          <w:bCs/>
          <w:szCs w:val="28"/>
          <w:lang w:val="en-US"/>
        </w:rPr>
      </w:pPr>
      <w:bookmarkStart w:id="4" w:name="_Toc2584"/>
      <w:bookmarkStart w:id="5" w:name="_Toc15068"/>
      <w:bookmarkStart w:id="6" w:name="_Toc12000"/>
      <w:bookmarkStart w:id="7" w:name="_Toc18815"/>
      <w:bookmarkStart w:id="8" w:name="_Toc27471"/>
      <w:bookmarkStart w:id="9" w:name="_Toc26404"/>
      <w:bookmarkStart w:id="10" w:name="_Toc14774"/>
      <w:bookmarkStart w:id="11" w:name="_Toc16906"/>
      <w:bookmarkStart w:id="12" w:name="_Toc167362103"/>
      <w:proofErr w:type="spellStart"/>
      <w:r>
        <w:rPr>
          <w:bCs/>
          <w:szCs w:val="28"/>
          <w:lang w:val="en-US"/>
        </w:rPr>
        <w:t>Lý</w:t>
      </w:r>
      <w:proofErr w:type="spellEnd"/>
      <w:r>
        <w:rPr>
          <w:bCs/>
          <w:szCs w:val="28"/>
          <w:lang w:val="en-US"/>
        </w:rPr>
        <w:t xml:space="preserve"> do </w:t>
      </w:r>
      <w:proofErr w:type="spellStart"/>
      <w:r>
        <w:rPr>
          <w:bCs/>
          <w:szCs w:val="28"/>
          <w:lang w:val="en-US"/>
        </w:rPr>
        <w:t>chọn</w:t>
      </w:r>
      <w:proofErr w:type="spellEnd"/>
      <w:r>
        <w:rPr>
          <w:bCs/>
          <w:szCs w:val="28"/>
          <w:lang w:val="en-US"/>
        </w:rPr>
        <w:t xml:space="preserve"> </w:t>
      </w:r>
      <w:proofErr w:type="spellStart"/>
      <w:r>
        <w:rPr>
          <w:bCs/>
          <w:szCs w:val="28"/>
          <w:lang w:val="en-US"/>
        </w:rPr>
        <w:t>đề</w:t>
      </w:r>
      <w:proofErr w:type="spellEnd"/>
      <w:r>
        <w:rPr>
          <w:bCs/>
          <w:szCs w:val="28"/>
          <w:lang w:val="en-US"/>
        </w:rPr>
        <w:t xml:space="preserve"> </w:t>
      </w:r>
      <w:proofErr w:type="spellStart"/>
      <w:r>
        <w:rPr>
          <w:bCs/>
          <w:szCs w:val="28"/>
          <w:lang w:val="en-US"/>
        </w:rPr>
        <w:t>tài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proofErr w:type="spellEnd"/>
    </w:p>
    <w:p w14:paraId="0D204D4C" w14:textId="1D50EBBC" w:rsidR="00B11BB5" w:rsidRDefault="00B11BB5" w:rsidP="00FB1BB2">
      <w:pPr>
        <w:pStyle w:val="bnhthng2"/>
        <w:spacing w:line="360" w:lineRule="auto"/>
        <w:ind w:firstLine="720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,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buôn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buôn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FB1BB2">
        <w:t>nắm</w:t>
      </w:r>
      <w:proofErr w:type="spellEnd"/>
      <w:r w:rsidR="00FB1BB2">
        <w:t xml:space="preserve"> </w:t>
      </w:r>
      <w:proofErr w:type="spellStart"/>
      <w:r w:rsidR="00FB1BB2">
        <w:t>bắt</w:t>
      </w:r>
      <w:proofErr w:type="spellEnd"/>
      <w:r w:rsidR="00FB1BB2">
        <w:t xml:space="preserve"> </w:t>
      </w:r>
      <w:proofErr w:type="spellStart"/>
      <w:r w:rsidR="00FB1BB2">
        <w:t>được</w:t>
      </w:r>
      <w:proofErr w:type="spellEnd"/>
      <w:r w:rsidR="00FB1BB2">
        <w:t xml:space="preserve"> </w:t>
      </w:r>
      <w:proofErr w:type="spellStart"/>
      <w:r w:rsidR="00FB1BB2">
        <w:t>kịp</w:t>
      </w:r>
      <w:proofErr w:type="spellEnd"/>
      <w:r w:rsidR="00FB1BB2">
        <w:t xml:space="preserve"> </w:t>
      </w:r>
      <w:proofErr w:type="spellStart"/>
      <w:r w:rsidR="00FB1BB2">
        <w:t>thời</w:t>
      </w:r>
      <w:proofErr w:type="spellEnd"/>
      <w:r w:rsidR="00FB1BB2">
        <w:t xml:space="preserve"> </w:t>
      </w:r>
      <w:proofErr w:type="spellStart"/>
      <w:r w:rsidR="00FB1BB2">
        <w:t>nhu</w:t>
      </w:r>
      <w:proofErr w:type="spellEnd"/>
      <w:r w:rsidR="00FB1BB2">
        <w:t xml:space="preserve"> </w:t>
      </w:r>
      <w:proofErr w:type="spellStart"/>
      <w:r w:rsidR="00FB1BB2">
        <w:t>cầu</w:t>
      </w:r>
      <w:proofErr w:type="spellEnd"/>
      <w:r w:rsidR="00FB1BB2">
        <w:t xml:space="preserve"> </w:t>
      </w:r>
      <w:proofErr w:type="spellStart"/>
      <w:r w:rsidR="00FB1BB2">
        <w:t>của</w:t>
      </w:r>
      <w:proofErr w:type="spellEnd"/>
      <w:r w:rsidR="00FB1BB2">
        <w:t xml:space="preserve"> </w:t>
      </w:r>
      <w:proofErr w:type="spellStart"/>
      <w:r w:rsidR="00FB1BB2">
        <w:t>khách</w:t>
      </w:r>
      <w:proofErr w:type="spellEnd"/>
      <w:r w:rsidR="00FB1BB2">
        <w:t xml:space="preserve"> </w:t>
      </w:r>
      <w:proofErr w:type="spellStart"/>
      <w:r w:rsidR="00FB1BB2">
        <w:t>hàng</w:t>
      </w:r>
      <w:proofErr w:type="spellEnd"/>
      <w:r w:rsidR="00FB1BB2">
        <w:t xml:space="preserve"> </w:t>
      </w:r>
      <w:proofErr w:type="spellStart"/>
      <w:r w:rsidR="00FB1BB2">
        <w:t>cũng</w:t>
      </w:r>
      <w:proofErr w:type="spellEnd"/>
      <w:r w:rsidR="00FB1BB2">
        <w:t xml:space="preserve"> </w:t>
      </w:r>
      <w:proofErr w:type="spellStart"/>
      <w:r w:rsidR="00FB1BB2">
        <w:t>như</w:t>
      </w:r>
      <w:proofErr w:type="spellEnd"/>
      <w:r w:rsidR="00FB1BB2">
        <w:t xml:space="preserve"> </w:t>
      </w:r>
      <w:proofErr w:type="spellStart"/>
      <w:r w:rsidR="00FB1BB2">
        <w:t>đưa</w:t>
      </w:r>
      <w:proofErr w:type="spellEnd"/>
      <w:r w:rsidR="00FB1BB2">
        <w:t xml:space="preserve"> ra </w:t>
      </w:r>
      <w:proofErr w:type="spellStart"/>
      <w:r w:rsidR="00FB1BB2">
        <w:t>những</w:t>
      </w:r>
      <w:proofErr w:type="spellEnd"/>
      <w:r w:rsidR="00FB1BB2">
        <w:t xml:space="preserve"> </w:t>
      </w:r>
      <w:proofErr w:type="spellStart"/>
      <w:r w:rsidR="00FB1BB2">
        <w:t>quyết</w:t>
      </w:r>
      <w:proofErr w:type="spellEnd"/>
      <w:r w:rsidR="00FB1BB2">
        <w:t xml:space="preserve"> </w:t>
      </w:r>
      <w:proofErr w:type="spellStart"/>
      <w:r w:rsidR="00FB1BB2">
        <w:t>định</w:t>
      </w:r>
      <w:proofErr w:type="spellEnd"/>
      <w:r w:rsidR="00FB1BB2">
        <w:t xml:space="preserve">, </w:t>
      </w:r>
      <w:proofErr w:type="spellStart"/>
      <w:r w:rsidR="00FB1BB2">
        <w:t>chiến</w:t>
      </w:r>
      <w:proofErr w:type="spellEnd"/>
      <w:r w:rsidR="00FB1BB2">
        <w:t xml:space="preserve"> </w:t>
      </w:r>
      <w:proofErr w:type="spellStart"/>
      <w:r w:rsidR="00FB1BB2">
        <w:t>lược</w:t>
      </w:r>
      <w:proofErr w:type="spellEnd"/>
      <w:r w:rsidR="00FB1BB2">
        <w:t xml:space="preserve"> </w:t>
      </w:r>
      <w:proofErr w:type="spellStart"/>
      <w:r w:rsidR="00FB1BB2">
        <w:t>kinh</w:t>
      </w:r>
      <w:proofErr w:type="spellEnd"/>
      <w:r w:rsidR="00FB1BB2">
        <w:t xml:space="preserve"> </w:t>
      </w:r>
      <w:proofErr w:type="spellStart"/>
      <w:r w:rsidR="00FB1BB2">
        <w:t>doanh</w:t>
      </w:r>
      <w:proofErr w:type="spellEnd"/>
      <w:r w:rsidR="00FB1BB2">
        <w:t xml:space="preserve"> </w:t>
      </w:r>
      <w:proofErr w:type="spellStart"/>
      <w:r w:rsidR="00FB1BB2">
        <w:t>hiệu</w:t>
      </w:r>
      <w:proofErr w:type="spellEnd"/>
      <w:r w:rsidR="00FB1BB2">
        <w:t xml:space="preserve"> </w:t>
      </w:r>
      <w:proofErr w:type="spellStart"/>
      <w:r w:rsidR="00FB1BB2">
        <w:t>quả</w:t>
      </w:r>
      <w:proofErr w:type="spellEnd"/>
      <w:r w:rsidR="00FB1BB2">
        <w:t xml:space="preserve"> </w:t>
      </w:r>
      <w:proofErr w:type="spellStart"/>
      <w:r w:rsidR="00FB1BB2">
        <w:t>hơn</w:t>
      </w:r>
      <w:proofErr w:type="spellEnd"/>
      <w:r w:rsidR="00FB1BB2">
        <w:t>.</w:t>
      </w:r>
    </w:p>
    <w:p w14:paraId="44703A21" w14:textId="77777777" w:rsidR="00FB1BB2" w:rsidRDefault="00FB1BB2" w:rsidP="00FB1BB2">
      <w:pPr>
        <w:pStyle w:val="bnhthng2"/>
        <w:spacing w:line="360" w:lineRule="auto"/>
      </w:pPr>
    </w:p>
    <w:p w14:paraId="420A2699" w14:textId="6FEF022B" w:rsidR="00B11BB5" w:rsidRPr="00B11BB5" w:rsidRDefault="00FB1BB2" w:rsidP="00FB1BB2">
      <w:pPr>
        <w:pStyle w:val="bnhthng2"/>
        <w:spacing w:line="360" w:lineRule="auto"/>
        <w:ind w:firstLine="720"/>
      </w:pPr>
      <w:proofErr w:type="spellStart"/>
      <w:r>
        <w:t>Nhằm</w:t>
      </w:r>
      <w:proofErr w:type="spellEnd"/>
      <w:r>
        <w:t xml:space="preserve"> </w:t>
      </w:r>
      <w:proofErr w:type="spellStart"/>
      <w:r w:rsidR="00B11BB5">
        <w:t>giúp</w:t>
      </w:r>
      <w:proofErr w:type="spellEnd"/>
      <w:r w:rsidR="00B11BB5">
        <w:t xml:space="preserve"> </w:t>
      </w:r>
      <w:proofErr w:type="spellStart"/>
      <w:r w:rsidR="00B11BB5">
        <w:t>doanh</w:t>
      </w:r>
      <w:proofErr w:type="spellEnd"/>
      <w:r w:rsidR="00B11BB5">
        <w:t xml:space="preserve"> </w:t>
      </w:r>
      <w:proofErr w:type="spellStart"/>
      <w:r w:rsidR="00B11BB5">
        <w:t>nghiệp</w:t>
      </w:r>
      <w:proofErr w:type="spellEnd"/>
      <w:r w:rsidR="00B11BB5">
        <w:t xml:space="preserve"> </w:t>
      </w:r>
      <w:proofErr w:type="spellStart"/>
      <w:r w:rsidR="00B11BB5">
        <w:t>tăng</w:t>
      </w:r>
      <w:proofErr w:type="spellEnd"/>
      <w:r w:rsidR="00B11BB5">
        <w:t xml:space="preserve"> </w:t>
      </w:r>
      <w:proofErr w:type="spellStart"/>
      <w:r w:rsidR="00B11BB5">
        <w:t>lợi</w:t>
      </w:r>
      <w:proofErr w:type="spellEnd"/>
      <w:r w:rsidR="00B11BB5">
        <w:t xml:space="preserve"> </w:t>
      </w:r>
      <w:proofErr w:type="spellStart"/>
      <w:r w:rsidR="00B11BB5">
        <w:t>nhuận</w:t>
      </w:r>
      <w:proofErr w:type="spellEnd"/>
      <w:r w:rsidR="00B11BB5">
        <w:t xml:space="preserve"> </w:t>
      </w:r>
      <w:proofErr w:type="spellStart"/>
      <w:r w:rsidR="00B11BB5">
        <w:t>một</w:t>
      </w:r>
      <w:proofErr w:type="spellEnd"/>
      <w:r w:rsidR="00B11BB5">
        <w:t xml:space="preserve"> </w:t>
      </w:r>
      <w:proofErr w:type="spellStart"/>
      <w:r w:rsidR="00B11BB5">
        <w:t>cách</w:t>
      </w:r>
      <w:proofErr w:type="spellEnd"/>
      <w:r w:rsidR="00B11BB5">
        <w:t xml:space="preserve"> </w:t>
      </w:r>
      <w:proofErr w:type="spellStart"/>
      <w:r w:rsidR="00B11BB5">
        <w:t>đáng</w:t>
      </w:r>
      <w:proofErr w:type="spellEnd"/>
      <w:r w:rsidR="00B11BB5">
        <w:t xml:space="preserve"> </w:t>
      </w:r>
      <w:proofErr w:type="spellStart"/>
      <w:r w:rsidR="00B11BB5">
        <w:t>kể</w:t>
      </w:r>
      <w:proofErr w:type="spellEnd"/>
      <w:r w:rsidR="00B11BB5">
        <w:t xml:space="preserve">, </w:t>
      </w:r>
      <w:proofErr w:type="spellStart"/>
      <w:r w:rsidR="00B11BB5"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 w:rsidR="00B11BB5">
        <w:t xml:space="preserve"> </w:t>
      </w:r>
      <w:proofErr w:type="spellStart"/>
      <w:r w:rsidR="00B11BB5">
        <w:t>nhận</w:t>
      </w:r>
      <w:proofErr w:type="spellEnd"/>
      <w:r w:rsidR="00B11BB5">
        <w:t xml:space="preserve"> </w:t>
      </w:r>
      <w:proofErr w:type="spellStart"/>
      <w:r w:rsidR="00B11BB5">
        <w:t>thấy</w:t>
      </w:r>
      <w:proofErr w:type="spellEnd"/>
      <w:r w:rsidR="00B11BB5">
        <w:t xml:space="preserve"> </w:t>
      </w:r>
      <w:proofErr w:type="spellStart"/>
      <w:r w:rsidR="00B11BB5">
        <w:t>việc</w:t>
      </w:r>
      <w:proofErr w:type="spellEnd"/>
      <w:r w:rsidR="00B11BB5">
        <w:t xml:space="preserve"> </w:t>
      </w:r>
      <w:proofErr w:type="spellStart"/>
      <w:r w:rsidR="00B11BB5">
        <w:t>tổ</w:t>
      </w:r>
      <w:proofErr w:type="spellEnd"/>
      <w:r w:rsidR="00B11BB5">
        <w:t xml:space="preserve"> </w:t>
      </w:r>
      <w:proofErr w:type="spellStart"/>
      <w:r w:rsidR="00B11BB5">
        <w:t>chức</w:t>
      </w:r>
      <w:proofErr w:type="spellEnd"/>
      <w:r w:rsidR="00B11BB5">
        <w:t xml:space="preserve"> </w:t>
      </w:r>
      <w:proofErr w:type="spellStart"/>
      <w:r w:rsidR="00B11BB5">
        <w:t>xây</w:t>
      </w:r>
      <w:proofErr w:type="spellEnd"/>
      <w:r w:rsidR="00B11BB5">
        <w:t xml:space="preserve"> </w:t>
      </w:r>
      <w:proofErr w:type="spellStart"/>
      <w:r w:rsidR="00B11BB5">
        <w:t>dựng</w:t>
      </w:r>
      <w:proofErr w:type="spellEnd"/>
      <w:r w:rsidR="00B11BB5">
        <w:t xml:space="preserve"> </w:t>
      </w:r>
      <w:proofErr w:type="spellStart"/>
      <w:r w:rsidR="00B11BB5">
        <w:t>một</w:t>
      </w:r>
      <w:proofErr w:type="spellEnd"/>
      <w:r w:rsidR="00B11BB5">
        <w:t xml:space="preserve"> </w:t>
      </w:r>
      <w:proofErr w:type="spellStart"/>
      <w:r w:rsidR="00B11BB5">
        <w:t>hệ</w:t>
      </w:r>
      <w:proofErr w:type="spellEnd"/>
      <w:r w:rsidR="00B11BB5">
        <w:t xml:space="preserve"> </w:t>
      </w:r>
      <w:proofErr w:type="spellStart"/>
      <w:r w:rsidR="00B11BB5">
        <w:t>thống</w:t>
      </w:r>
      <w:proofErr w:type="spellEnd"/>
      <w:r w:rsidR="00B11BB5">
        <w:t xml:space="preserve"> </w:t>
      </w:r>
      <w:proofErr w:type="spellStart"/>
      <w:r w:rsidR="00B11BB5">
        <w:t>giúp</w:t>
      </w:r>
      <w:proofErr w:type="spellEnd"/>
      <w:r w:rsidR="00B11BB5">
        <w:t xml:space="preserve"> </w:t>
      </w:r>
      <w:proofErr w:type="spellStart"/>
      <w:r w:rsidR="00B11BB5">
        <w:t>quản</w:t>
      </w:r>
      <w:proofErr w:type="spellEnd"/>
      <w:r w:rsidR="00B11BB5">
        <w:t xml:space="preserve"> </w:t>
      </w:r>
      <w:proofErr w:type="spellStart"/>
      <w:r w:rsidR="00B11BB5">
        <w:t>lý</w:t>
      </w:r>
      <w:proofErr w:type="spellEnd"/>
      <w:r w:rsidR="00B11BB5">
        <w:t xml:space="preserve"> </w:t>
      </w:r>
      <w:proofErr w:type="spellStart"/>
      <w:r w:rsidR="00B11BB5">
        <w:t>và</w:t>
      </w:r>
      <w:proofErr w:type="spellEnd"/>
      <w:r w:rsidR="00B11BB5">
        <w:t xml:space="preserve"> </w:t>
      </w:r>
      <w:proofErr w:type="spellStart"/>
      <w:r w:rsidR="00B11BB5">
        <w:t>phân</w:t>
      </w:r>
      <w:proofErr w:type="spellEnd"/>
      <w:r w:rsidR="00B11BB5">
        <w:t xml:space="preserve"> </w:t>
      </w:r>
      <w:proofErr w:type="spellStart"/>
      <w:r w:rsidR="00B11BB5">
        <w:t>tích</w:t>
      </w:r>
      <w:proofErr w:type="spellEnd"/>
      <w:r w:rsidR="00B11BB5">
        <w:t xml:space="preserve"> </w:t>
      </w:r>
      <w:proofErr w:type="spellStart"/>
      <w:r w:rsidR="00B11BB5">
        <w:t>dữ</w:t>
      </w:r>
      <w:proofErr w:type="spellEnd"/>
      <w:r w:rsidR="00B11BB5">
        <w:t xml:space="preserve"> </w:t>
      </w:r>
      <w:proofErr w:type="spellStart"/>
      <w:r w:rsidR="00B11BB5">
        <w:t>liệu</w:t>
      </w:r>
      <w:proofErr w:type="spellEnd"/>
      <w:r w:rsidR="00B11BB5">
        <w:t xml:space="preserve"> </w:t>
      </w:r>
      <w:proofErr w:type="spellStart"/>
      <w:r w:rsidR="00B11BB5">
        <w:t>là</w:t>
      </w:r>
      <w:proofErr w:type="spellEnd"/>
      <w:r w:rsidR="00B11BB5">
        <w:t xml:space="preserve"> </w:t>
      </w:r>
      <w:proofErr w:type="spellStart"/>
      <w:r w:rsidR="00B11BB5">
        <w:t>vô</w:t>
      </w:r>
      <w:proofErr w:type="spellEnd"/>
      <w:r w:rsidR="00B11BB5">
        <w:t xml:space="preserve"> </w:t>
      </w:r>
      <w:proofErr w:type="spellStart"/>
      <w:r w:rsidR="00B11BB5">
        <w:t>cùng</w:t>
      </w:r>
      <w:proofErr w:type="spellEnd"/>
      <w:r w:rsidR="00B11BB5">
        <w:t xml:space="preserve"> </w:t>
      </w:r>
      <w:proofErr w:type="spellStart"/>
      <w:r w:rsidR="00B11BB5">
        <w:t>cần</w:t>
      </w:r>
      <w:proofErr w:type="spellEnd"/>
      <w:r w:rsidR="00B11BB5">
        <w:t xml:space="preserve"> </w:t>
      </w:r>
      <w:proofErr w:type="spellStart"/>
      <w:r w:rsidR="00B11BB5">
        <w:t>thiết</w:t>
      </w:r>
      <w:proofErr w:type="spellEnd"/>
      <w:r w:rsidR="00B11BB5">
        <w:t xml:space="preserve">. </w:t>
      </w:r>
      <w:proofErr w:type="spellStart"/>
      <w:r w:rsidR="00B11BB5">
        <w:t>Từ</w:t>
      </w:r>
      <w:proofErr w:type="spellEnd"/>
      <w:r w:rsidR="00B11BB5">
        <w:t xml:space="preserve"> </w:t>
      </w:r>
      <w:proofErr w:type="spellStart"/>
      <w:r w:rsidR="00B11BB5">
        <w:t>hệ</w:t>
      </w:r>
      <w:proofErr w:type="spellEnd"/>
      <w:r w:rsidR="00B11BB5">
        <w:t xml:space="preserve"> </w:t>
      </w:r>
      <w:proofErr w:type="spellStart"/>
      <w:r w:rsidR="00B11BB5">
        <w:t>thống</w:t>
      </w:r>
      <w:proofErr w:type="spellEnd"/>
      <w:r w:rsidR="00B11BB5">
        <w:t xml:space="preserve"> </w:t>
      </w:r>
      <w:proofErr w:type="spellStart"/>
      <w:r w:rsidR="00B11BB5">
        <w:t>này</w:t>
      </w:r>
      <w:proofErr w:type="spellEnd"/>
      <w:r w:rsidR="00B11BB5">
        <w:t xml:space="preserve">, </w:t>
      </w:r>
      <w:proofErr w:type="spellStart"/>
      <w:r w:rsidR="00B11BB5">
        <w:t>doanh</w:t>
      </w:r>
      <w:proofErr w:type="spellEnd"/>
      <w:r w:rsidR="00B11BB5">
        <w:t xml:space="preserve"> </w:t>
      </w:r>
      <w:proofErr w:type="spellStart"/>
      <w:r w:rsidR="00B11BB5">
        <w:t>nghiệp</w:t>
      </w:r>
      <w:proofErr w:type="spellEnd"/>
      <w:r w:rsidR="00B11BB5">
        <w:t xml:space="preserve"> </w:t>
      </w:r>
      <w:proofErr w:type="spellStart"/>
      <w:r w:rsidR="00B11BB5">
        <w:t>có</w:t>
      </w:r>
      <w:proofErr w:type="spellEnd"/>
      <w:r w:rsidR="00B11BB5">
        <w:t xml:space="preserve"> </w:t>
      </w:r>
      <w:proofErr w:type="spellStart"/>
      <w:r w:rsidR="00B11BB5">
        <w:t>thể</w:t>
      </w:r>
      <w:proofErr w:type="spellEnd"/>
      <w:r w:rsidR="00B11BB5">
        <w:t xml:space="preserve"> </w:t>
      </w:r>
      <w:proofErr w:type="spellStart"/>
      <w:r w:rsidR="00B11BB5">
        <w:t>đưa</w:t>
      </w:r>
      <w:proofErr w:type="spellEnd"/>
      <w:r w:rsidR="00B11BB5">
        <w:t xml:space="preserve"> ra </w:t>
      </w:r>
      <w:proofErr w:type="spellStart"/>
      <w:r w:rsidR="00B11BB5">
        <w:t>được</w:t>
      </w:r>
      <w:proofErr w:type="spellEnd"/>
      <w:r w:rsidR="00B11BB5">
        <w:t xml:space="preserve"> </w:t>
      </w:r>
      <w:proofErr w:type="spellStart"/>
      <w:r w:rsidR="00B11BB5">
        <w:t>cái</w:t>
      </w:r>
      <w:proofErr w:type="spellEnd"/>
      <w:r w:rsidR="00B11BB5">
        <w:t xml:space="preserve"> </w:t>
      </w:r>
      <w:proofErr w:type="spellStart"/>
      <w:r w:rsidR="00B11BB5">
        <w:t>nhìn</w:t>
      </w:r>
      <w:proofErr w:type="spellEnd"/>
      <w:r w:rsidR="00B11BB5">
        <w:t xml:space="preserve"> </w:t>
      </w:r>
      <w:proofErr w:type="spellStart"/>
      <w:r w:rsidR="00B11BB5">
        <w:t>tổng</w:t>
      </w:r>
      <w:proofErr w:type="spellEnd"/>
      <w:r w:rsidR="00B11BB5">
        <w:t xml:space="preserve"> </w:t>
      </w:r>
      <w:proofErr w:type="spellStart"/>
      <w:r w:rsidR="00B11BB5">
        <w:t>thể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 w:rsidR="00B11BB5">
        <w:t>.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"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Kho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Dataco</w:t>
      </w:r>
      <w:proofErr w:type="spellEnd"/>
      <w:r>
        <w:t xml:space="preserve">"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Kho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đắn</w:t>
      </w:r>
      <w:proofErr w:type="spellEnd"/>
      <w:r>
        <w:t>.</w:t>
      </w:r>
    </w:p>
    <w:p w14:paraId="685728BF" w14:textId="5958422A" w:rsidR="009E3590" w:rsidRPr="009E3590" w:rsidRDefault="005D75D1" w:rsidP="009E3590">
      <w:pPr>
        <w:pStyle w:val="Heading2"/>
        <w:numPr>
          <w:ilvl w:val="1"/>
          <w:numId w:val="2"/>
        </w:numPr>
        <w:rPr>
          <w:bCs/>
          <w:szCs w:val="28"/>
          <w:lang w:val="en-US"/>
        </w:rPr>
      </w:pPr>
      <w:bookmarkStart w:id="13" w:name="_Toc10513"/>
      <w:bookmarkStart w:id="14" w:name="_Toc21578"/>
      <w:bookmarkStart w:id="15" w:name="_Toc15942"/>
      <w:bookmarkStart w:id="16" w:name="_Toc10480"/>
      <w:bookmarkStart w:id="17" w:name="_Toc28616"/>
      <w:bookmarkStart w:id="18" w:name="_Toc20323"/>
      <w:bookmarkStart w:id="19" w:name="_Toc8026"/>
      <w:bookmarkStart w:id="20" w:name="_Toc21"/>
      <w:bookmarkStart w:id="21" w:name="_Toc167362104"/>
      <w:proofErr w:type="spellStart"/>
      <w:r>
        <w:rPr>
          <w:bCs/>
          <w:szCs w:val="28"/>
          <w:lang w:val="en-US"/>
        </w:rPr>
        <w:t>Tổng</w:t>
      </w:r>
      <w:proofErr w:type="spellEnd"/>
      <w:r>
        <w:rPr>
          <w:bCs/>
          <w:szCs w:val="28"/>
          <w:lang w:val="en-US"/>
        </w:rPr>
        <w:t xml:space="preserve"> </w:t>
      </w:r>
      <w:proofErr w:type="spellStart"/>
      <w:r>
        <w:rPr>
          <w:bCs/>
          <w:szCs w:val="28"/>
          <w:lang w:val="en-US"/>
        </w:rPr>
        <w:t>quan</w:t>
      </w:r>
      <w:proofErr w:type="spellEnd"/>
      <w:r>
        <w:rPr>
          <w:bCs/>
          <w:szCs w:val="28"/>
          <w:lang w:val="en-US"/>
        </w:rPr>
        <w:t xml:space="preserve"> </w:t>
      </w:r>
      <w:proofErr w:type="spellStart"/>
      <w:r>
        <w:rPr>
          <w:bCs/>
          <w:szCs w:val="28"/>
          <w:lang w:val="en-US"/>
        </w:rPr>
        <w:t>về</w:t>
      </w:r>
      <w:proofErr w:type="spellEnd"/>
      <w:r>
        <w:rPr>
          <w:bCs/>
          <w:szCs w:val="28"/>
          <w:lang w:val="en-US"/>
        </w:rPr>
        <w:t xml:space="preserve"> tập </w:t>
      </w:r>
      <w:proofErr w:type="spellStart"/>
      <w:r>
        <w:rPr>
          <w:bCs/>
          <w:szCs w:val="28"/>
          <w:lang w:val="en-US"/>
        </w:rPr>
        <w:t>dữ</w:t>
      </w:r>
      <w:proofErr w:type="spellEnd"/>
      <w:r>
        <w:rPr>
          <w:bCs/>
          <w:szCs w:val="28"/>
          <w:lang w:val="en-US"/>
        </w:rPr>
        <w:t xml:space="preserve"> </w:t>
      </w:r>
      <w:proofErr w:type="spellStart"/>
      <w:r>
        <w:rPr>
          <w:bCs/>
          <w:szCs w:val="28"/>
          <w:lang w:val="en-US"/>
        </w:rPr>
        <w:t>liệu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proofErr w:type="spellEnd"/>
      <w:r>
        <w:rPr>
          <w:bCs/>
          <w:szCs w:val="28"/>
          <w:lang w:val="en-US"/>
        </w:rPr>
        <w:t xml:space="preserve"> </w:t>
      </w:r>
    </w:p>
    <w:p w14:paraId="5021D9BC" w14:textId="77777777" w:rsidR="00D377A8" w:rsidRDefault="005D75D1">
      <w:pPr>
        <w:pStyle w:val="Heading3"/>
        <w:numPr>
          <w:ilvl w:val="2"/>
          <w:numId w:val="2"/>
        </w:numPr>
        <w:rPr>
          <w:bCs/>
          <w:color w:val="auto"/>
          <w:lang w:val="en-US"/>
        </w:rPr>
      </w:pPr>
      <w:bookmarkStart w:id="22" w:name="_Toc29068"/>
      <w:bookmarkStart w:id="23" w:name="_Toc3130"/>
      <w:bookmarkStart w:id="24" w:name="_Toc27449"/>
      <w:bookmarkStart w:id="25" w:name="_Toc19101"/>
      <w:bookmarkStart w:id="26" w:name="_Toc2927"/>
      <w:bookmarkStart w:id="27" w:name="_Toc12371"/>
      <w:bookmarkStart w:id="28" w:name="_Toc31362"/>
      <w:bookmarkStart w:id="29" w:name="_Toc24927"/>
      <w:bookmarkStart w:id="30" w:name="_Toc167362105"/>
      <w:proofErr w:type="spellStart"/>
      <w:r>
        <w:rPr>
          <w:bCs/>
          <w:color w:val="auto"/>
          <w:lang w:val="en-US"/>
        </w:rPr>
        <w:t>Nguồn</w:t>
      </w:r>
      <w:proofErr w:type="spellEnd"/>
      <w:r>
        <w:rPr>
          <w:bCs/>
          <w:color w:val="auto"/>
          <w:lang w:val="en-US"/>
        </w:rPr>
        <w:t xml:space="preserve"> </w:t>
      </w:r>
      <w:proofErr w:type="spellStart"/>
      <w:r>
        <w:rPr>
          <w:bCs/>
          <w:color w:val="auto"/>
          <w:lang w:val="en-US"/>
        </w:rPr>
        <w:t>dữ</w:t>
      </w:r>
      <w:proofErr w:type="spellEnd"/>
      <w:r>
        <w:rPr>
          <w:bCs/>
          <w:color w:val="auto"/>
          <w:lang w:val="en-US"/>
        </w:rPr>
        <w:t xml:space="preserve"> </w:t>
      </w:r>
      <w:proofErr w:type="spellStart"/>
      <w:r>
        <w:rPr>
          <w:bCs/>
          <w:color w:val="auto"/>
          <w:lang w:val="en-US"/>
        </w:rPr>
        <w:t>liệu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proofErr w:type="spellEnd"/>
    </w:p>
    <w:p w14:paraId="5588D3C1" w14:textId="77777777" w:rsidR="009E3590" w:rsidRPr="009E3590" w:rsidRDefault="009E3590" w:rsidP="009E3590">
      <w:pPr>
        <w:rPr>
          <w:lang w:val="en-US"/>
        </w:rPr>
      </w:pPr>
    </w:p>
    <w:p w14:paraId="2E572B37" w14:textId="77777777" w:rsidR="00812F6A" w:rsidRDefault="00812F6A" w:rsidP="00812F6A">
      <w:pPr>
        <w:spacing w:line="360" w:lineRule="auto"/>
        <w:rPr>
          <w:rStyle w:val="BookTitle"/>
          <w:rFonts w:asciiTheme="majorHAnsi" w:eastAsia="Times New Roman" w:hAnsiTheme="majorHAnsi" w:cstheme="majorHAnsi"/>
          <w:b w:val="0"/>
          <w:bCs w:val="0"/>
          <w:i w:val="0"/>
          <w:iCs w:val="0"/>
          <w:color w:val="000000" w:themeColor="text1"/>
          <w:sz w:val="26"/>
          <w:szCs w:val="26"/>
          <w:lang w:val="en-US"/>
        </w:rPr>
      </w:pPr>
      <w:r w:rsidRPr="00D859D8">
        <w:rPr>
          <w:rStyle w:val="BookTitle"/>
          <w:rFonts w:asciiTheme="majorHAnsi" w:eastAsia="Times New Roman" w:hAnsiTheme="majorHAnsi" w:cstheme="majorHAnsi"/>
          <w:b w:val="0"/>
          <w:bCs w:val="0"/>
          <w:i w:val="0"/>
          <w:iCs w:val="0"/>
          <w:noProof/>
          <w:color w:val="000000" w:themeColor="text1"/>
          <w:sz w:val="26"/>
          <w:szCs w:val="26"/>
          <w:lang w:val="en-US"/>
        </w:rPr>
        <w:lastRenderedPageBreak/>
        <w:drawing>
          <wp:inline distT="0" distB="0" distL="0" distR="0" wp14:anchorId="6075C49C" wp14:editId="39384AF2">
            <wp:extent cx="5731510" cy="1886585"/>
            <wp:effectExtent l="0" t="0" r="2540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5F17" w14:textId="77777777" w:rsidR="009E3590" w:rsidRPr="0004757F" w:rsidRDefault="009E3590" w:rsidP="00812F6A">
      <w:pPr>
        <w:spacing w:line="360" w:lineRule="auto"/>
        <w:rPr>
          <w:rStyle w:val="BookTitle"/>
          <w:rFonts w:asciiTheme="majorHAnsi" w:eastAsia="Times New Roman" w:hAnsiTheme="majorHAnsi" w:cstheme="majorHAnsi"/>
          <w:b w:val="0"/>
          <w:bCs w:val="0"/>
          <w:i w:val="0"/>
          <w:iCs w:val="0"/>
          <w:color w:val="000000" w:themeColor="text1"/>
          <w:sz w:val="26"/>
          <w:szCs w:val="26"/>
          <w:lang w:val="en-US"/>
        </w:rPr>
      </w:pPr>
    </w:p>
    <w:p w14:paraId="6121AF66" w14:textId="419159AA" w:rsidR="00812F6A" w:rsidRPr="00812F6A" w:rsidRDefault="00812F6A" w:rsidP="00812F6A">
      <w:pPr>
        <w:pStyle w:val="bnhthng2"/>
        <w:spacing w:line="360" w:lineRule="auto"/>
        <w:rPr>
          <w:rStyle w:val="BookTitle"/>
          <w:b w:val="0"/>
          <w:bCs w:val="0"/>
          <w:i w:val="0"/>
          <w:iCs w:val="0"/>
          <w:spacing w:val="0"/>
        </w:rPr>
      </w:pPr>
      <w:r>
        <w:rPr>
          <w:rStyle w:val="BookTitle"/>
          <w:b w:val="0"/>
          <w:bCs w:val="0"/>
          <w:i w:val="0"/>
          <w:iCs w:val="0"/>
          <w:spacing w:val="0"/>
        </w:rPr>
        <w:t xml:space="preserve">-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Bộ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dữ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liệu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bao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gồm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khoảng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18</w:t>
      </w:r>
      <w:r w:rsidR="00163B67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r w:rsidR="00F37FE3">
        <w:rPr>
          <w:rStyle w:val="BookTitle"/>
          <w:b w:val="0"/>
          <w:bCs w:val="0"/>
          <w:i w:val="0"/>
          <w:iCs w:val="0"/>
          <w:spacing w:val="0"/>
        </w:rPr>
        <w:t>000</w:t>
      </w:r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giao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dịch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từ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chuỗi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cung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ứng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được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công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ty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DataCo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Global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sử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dụng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trong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3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năm</w:t>
      </w:r>
      <w:proofErr w:type="spellEnd"/>
    </w:p>
    <w:p w14:paraId="6452D4C3" w14:textId="3EC9DFBA" w:rsidR="00812F6A" w:rsidRPr="00812F6A" w:rsidRDefault="00812F6A" w:rsidP="00812F6A">
      <w:pPr>
        <w:pStyle w:val="bnhthng2"/>
        <w:spacing w:line="360" w:lineRule="auto"/>
        <w:rPr>
          <w:rStyle w:val="BookTitle"/>
          <w:b w:val="0"/>
          <w:bCs w:val="0"/>
          <w:i w:val="0"/>
          <w:iCs w:val="0"/>
          <w:spacing w:val="0"/>
        </w:rPr>
      </w:pPr>
      <w:r>
        <w:rPr>
          <w:rStyle w:val="BookTitle"/>
          <w:b w:val="0"/>
          <w:bCs w:val="0"/>
          <w:i w:val="0"/>
          <w:iCs w:val="0"/>
          <w:spacing w:val="0"/>
        </w:rPr>
        <w:t xml:space="preserve">-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Thông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qua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dữ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liệu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,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người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dùng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có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thể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biết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được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thông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tin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của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khách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hàng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,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thông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tin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sản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phẩm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,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thông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tin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hóa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đơn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,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thông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tin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vận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proofErr w:type="gramStart"/>
      <w:r w:rsidRPr="00812F6A">
        <w:rPr>
          <w:rStyle w:val="BookTitle"/>
          <w:b w:val="0"/>
          <w:bCs w:val="0"/>
          <w:i w:val="0"/>
          <w:iCs w:val="0"/>
          <w:spacing w:val="0"/>
        </w:rPr>
        <w:t>chuyển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>,…</w:t>
      </w:r>
      <w:proofErr w:type="gramEnd"/>
    </w:p>
    <w:p w14:paraId="58B92E94" w14:textId="0029AF7F" w:rsidR="00812F6A" w:rsidRPr="00812F6A" w:rsidRDefault="00812F6A" w:rsidP="00812F6A">
      <w:pPr>
        <w:pStyle w:val="bnhthng2"/>
        <w:spacing w:line="360" w:lineRule="auto"/>
        <w:rPr>
          <w:rStyle w:val="BookTitle"/>
          <w:b w:val="0"/>
          <w:bCs w:val="0"/>
          <w:i w:val="0"/>
          <w:iCs w:val="0"/>
          <w:spacing w:val="0"/>
        </w:rPr>
      </w:pPr>
      <w:r>
        <w:rPr>
          <w:rStyle w:val="BookTitle"/>
          <w:b w:val="0"/>
          <w:bCs w:val="0"/>
          <w:i w:val="0"/>
          <w:iCs w:val="0"/>
          <w:spacing w:val="0"/>
        </w:rPr>
        <w:t xml:space="preserve">-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Dữ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liệu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bao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gồm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53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cột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và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18</w:t>
      </w:r>
      <w:r w:rsidR="00163B67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r w:rsidRPr="00812F6A">
        <w:rPr>
          <w:rStyle w:val="BookTitle"/>
          <w:b w:val="0"/>
          <w:bCs w:val="0"/>
          <w:i w:val="0"/>
          <w:iCs w:val="0"/>
          <w:spacing w:val="0"/>
        </w:rPr>
        <w:t>0</w:t>
      </w:r>
      <w:r w:rsidR="00163B67">
        <w:rPr>
          <w:rStyle w:val="BookTitle"/>
          <w:b w:val="0"/>
          <w:bCs w:val="0"/>
          <w:i w:val="0"/>
          <w:iCs w:val="0"/>
          <w:spacing w:val="0"/>
        </w:rPr>
        <w:t>00</w:t>
      </w:r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dòng</w:t>
      </w:r>
      <w:proofErr w:type="spellEnd"/>
    </w:p>
    <w:p w14:paraId="757F49A5" w14:textId="4D584D07" w:rsidR="00D377A8" w:rsidRDefault="00812F6A" w:rsidP="00812F6A">
      <w:pPr>
        <w:pStyle w:val="bnhthng2"/>
        <w:spacing w:line="360" w:lineRule="auto"/>
        <w:jc w:val="left"/>
      </w:pPr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Link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dữ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liệu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 </w:t>
      </w:r>
      <w:proofErr w:type="spellStart"/>
      <w:r w:rsidRPr="00812F6A">
        <w:rPr>
          <w:rStyle w:val="BookTitle"/>
          <w:b w:val="0"/>
          <w:bCs w:val="0"/>
          <w:i w:val="0"/>
          <w:iCs w:val="0"/>
          <w:spacing w:val="0"/>
        </w:rPr>
        <w:t>gốc</w:t>
      </w:r>
      <w:proofErr w:type="spellEnd"/>
      <w:r w:rsidRPr="00812F6A">
        <w:rPr>
          <w:rStyle w:val="BookTitle"/>
          <w:b w:val="0"/>
          <w:bCs w:val="0"/>
          <w:i w:val="0"/>
          <w:iCs w:val="0"/>
          <w:spacing w:val="0"/>
        </w:rPr>
        <w:t xml:space="preserve">: </w:t>
      </w:r>
      <w:hyperlink r:id="rId12" w:history="1">
        <w:r w:rsidRPr="00A61C71">
          <w:rPr>
            <w:rStyle w:val="Hyperlink"/>
            <w:rFonts w:asciiTheme="majorHAnsi" w:eastAsia="Times New Roman" w:hAnsiTheme="majorHAnsi" w:cstheme="majorHAnsi"/>
            <w:spacing w:val="5"/>
            <w:sz w:val="26"/>
            <w:szCs w:val="26"/>
          </w:rPr>
          <w:t>https://www.kaggle.com/datasets/saicharankomati/dataco-supply-chain-dataset/data</w:t>
        </w:r>
      </w:hyperlink>
      <w:r w:rsidR="005D75D1">
        <w:br w:type="page"/>
      </w:r>
    </w:p>
    <w:p w14:paraId="43EF56AA" w14:textId="571CA19C" w:rsidR="00F562C8" w:rsidRDefault="005D75D1" w:rsidP="00A70247">
      <w:pPr>
        <w:pStyle w:val="Heading3"/>
        <w:numPr>
          <w:ilvl w:val="2"/>
          <w:numId w:val="2"/>
        </w:numPr>
        <w:rPr>
          <w:bCs/>
          <w:color w:val="auto"/>
          <w:lang w:val="en-US"/>
        </w:rPr>
      </w:pPr>
      <w:bookmarkStart w:id="31" w:name="_Toc29483"/>
      <w:bookmarkStart w:id="32" w:name="_Toc8433"/>
      <w:bookmarkStart w:id="33" w:name="_Toc16587"/>
      <w:bookmarkStart w:id="34" w:name="_Toc6697"/>
      <w:bookmarkStart w:id="35" w:name="_Toc14100"/>
      <w:bookmarkStart w:id="36" w:name="_Toc5407"/>
      <w:bookmarkStart w:id="37" w:name="_Toc25616"/>
      <w:bookmarkStart w:id="38" w:name="_Toc8485"/>
      <w:bookmarkStart w:id="39" w:name="_Toc167362106"/>
      <w:proofErr w:type="spellStart"/>
      <w:r>
        <w:rPr>
          <w:bCs/>
          <w:color w:val="auto"/>
          <w:lang w:val="en-US"/>
        </w:rPr>
        <w:lastRenderedPageBreak/>
        <w:t>Mô</w:t>
      </w:r>
      <w:proofErr w:type="spellEnd"/>
      <w:r>
        <w:rPr>
          <w:bCs/>
          <w:color w:val="auto"/>
          <w:lang w:val="en-US"/>
        </w:rPr>
        <w:t xml:space="preserve"> </w:t>
      </w:r>
      <w:proofErr w:type="spellStart"/>
      <w:r>
        <w:rPr>
          <w:bCs/>
          <w:color w:val="auto"/>
          <w:lang w:val="en-US"/>
        </w:rPr>
        <w:t>tả</w:t>
      </w:r>
      <w:proofErr w:type="spellEnd"/>
      <w:r>
        <w:rPr>
          <w:bCs/>
          <w:color w:val="auto"/>
          <w:lang w:val="en-US"/>
        </w:rPr>
        <w:t xml:space="preserve"> chi </w:t>
      </w:r>
      <w:proofErr w:type="spellStart"/>
      <w:r>
        <w:rPr>
          <w:bCs/>
          <w:color w:val="auto"/>
          <w:lang w:val="en-US"/>
        </w:rPr>
        <w:t>tiết</w:t>
      </w:r>
      <w:proofErr w:type="spellEnd"/>
      <w:r>
        <w:rPr>
          <w:bCs/>
          <w:color w:val="auto"/>
          <w:lang w:val="en-US"/>
        </w:rPr>
        <w:t xml:space="preserve"> tập </w:t>
      </w:r>
      <w:proofErr w:type="spellStart"/>
      <w:r>
        <w:rPr>
          <w:bCs/>
          <w:color w:val="auto"/>
          <w:lang w:val="en-US"/>
        </w:rPr>
        <w:t>dữ</w:t>
      </w:r>
      <w:proofErr w:type="spellEnd"/>
      <w:r>
        <w:rPr>
          <w:bCs/>
          <w:color w:val="auto"/>
          <w:lang w:val="en-US"/>
        </w:rPr>
        <w:t xml:space="preserve"> </w:t>
      </w:r>
      <w:proofErr w:type="spellStart"/>
      <w:r>
        <w:rPr>
          <w:bCs/>
          <w:color w:val="auto"/>
          <w:lang w:val="en-US"/>
        </w:rPr>
        <w:t>liệu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proofErr w:type="spellEnd"/>
    </w:p>
    <w:p w14:paraId="31315DA8" w14:textId="0DE73031" w:rsidR="00A70247" w:rsidRPr="00A70247" w:rsidRDefault="00A70247" w:rsidP="00A70247">
      <w:pPr>
        <w:pStyle w:val="bnhthng2"/>
        <w:rPr>
          <w:b/>
          <w:bCs/>
        </w:rPr>
      </w:pPr>
      <w:r>
        <w:rPr>
          <w:b/>
          <w:bCs/>
        </w:rPr>
        <w:t xml:space="preserve">Tập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chưa</w:t>
      </w:r>
      <w:proofErr w:type="spellEnd"/>
      <w:r>
        <w:rPr>
          <w:b/>
          <w:bCs/>
        </w:rPr>
        <w:t xml:space="preserve"> qua </w:t>
      </w:r>
      <w:proofErr w:type="spellStart"/>
      <w:r>
        <w:rPr>
          <w:b/>
          <w:bCs/>
        </w:rPr>
        <w:t>tiền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 w:rsidR="009820EE">
        <w:rPr>
          <w:b/>
          <w:bCs/>
        </w:rPr>
        <w:t>:</w:t>
      </w:r>
      <w:r w:rsidRPr="00A70247">
        <w:rPr>
          <w:b/>
          <w:bCs/>
        </w:rPr>
        <w:t xml:space="preserve"> </w:t>
      </w:r>
    </w:p>
    <w:p w14:paraId="458D010C" w14:textId="77777777" w:rsidR="00A70247" w:rsidRPr="00A70247" w:rsidRDefault="00A70247" w:rsidP="00A70247">
      <w:pPr>
        <w:pStyle w:val="bnhthng2"/>
      </w:pPr>
    </w:p>
    <w:tbl>
      <w:tblPr>
        <w:tblStyle w:val="GridTable4-Accent1"/>
        <w:tblW w:w="9715" w:type="dxa"/>
        <w:tblLayout w:type="fixed"/>
        <w:tblLook w:val="04A0" w:firstRow="1" w:lastRow="0" w:firstColumn="1" w:lastColumn="0" w:noHBand="0" w:noVBand="1"/>
      </w:tblPr>
      <w:tblGrid>
        <w:gridCol w:w="789"/>
        <w:gridCol w:w="2086"/>
        <w:gridCol w:w="2160"/>
        <w:gridCol w:w="2340"/>
        <w:gridCol w:w="2340"/>
      </w:tblGrid>
      <w:tr w:rsidR="00F562C8" w:rsidRPr="0004757F" w14:paraId="5E237BF8" w14:textId="77777777" w:rsidTr="001573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4FDC8888" w14:textId="77777777" w:rsidR="00F562C8" w:rsidRPr="0004757F" w:rsidRDefault="00F562C8" w:rsidP="00A70247">
            <w:pPr>
              <w:pStyle w:val="bnhthng2"/>
              <w:rPr>
                <w:b w:val="0"/>
                <w:bCs w:val="0"/>
              </w:rPr>
            </w:pPr>
            <w:r w:rsidRPr="0004757F">
              <w:t>STT</w:t>
            </w:r>
          </w:p>
        </w:tc>
        <w:tc>
          <w:tcPr>
            <w:tcW w:w="2086" w:type="dxa"/>
          </w:tcPr>
          <w:p w14:paraId="5A6E9BE7" w14:textId="77777777" w:rsidR="00F562C8" w:rsidRPr="0004757F" w:rsidRDefault="00F562C8" w:rsidP="00A70247">
            <w:pPr>
              <w:pStyle w:val="bnhth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 w:rsidRPr="0004757F">
              <w:t>Thuộc</w:t>
            </w:r>
            <w:proofErr w:type="spellEnd"/>
            <w:r w:rsidRPr="0004757F">
              <w:t xml:space="preserve"> </w:t>
            </w:r>
            <w:proofErr w:type="spellStart"/>
            <w:r w:rsidRPr="0004757F">
              <w:t>tính</w:t>
            </w:r>
            <w:proofErr w:type="spellEnd"/>
          </w:p>
        </w:tc>
        <w:tc>
          <w:tcPr>
            <w:tcW w:w="2160" w:type="dxa"/>
          </w:tcPr>
          <w:p w14:paraId="605FC63B" w14:textId="77777777" w:rsidR="00F562C8" w:rsidRPr="0004757F" w:rsidRDefault="00F562C8" w:rsidP="00A70247">
            <w:pPr>
              <w:pStyle w:val="bnhth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 w:rsidRPr="0004757F">
              <w:t>Kiểu</w:t>
            </w:r>
            <w:proofErr w:type="spellEnd"/>
            <w:r w:rsidRPr="0004757F">
              <w:t xml:space="preserve"> </w:t>
            </w:r>
            <w:proofErr w:type="spellStart"/>
            <w:r w:rsidRPr="0004757F">
              <w:t>dữ</w:t>
            </w:r>
            <w:proofErr w:type="spellEnd"/>
            <w:r w:rsidRPr="0004757F">
              <w:t xml:space="preserve"> </w:t>
            </w:r>
            <w:proofErr w:type="spellStart"/>
            <w:r w:rsidRPr="0004757F">
              <w:t>liệu</w:t>
            </w:r>
            <w:proofErr w:type="spellEnd"/>
          </w:p>
        </w:tc>
        <w:tc>
          <w:tcPr>
            <w:tcW w:w="2340" w:type="dxa"/>
          </w:tcPr>
          <w:p w14:paraId="5544B30D" w14:textId="77777777" w:rsidR="00F562C8" w:rsidRPr="0004757F" w:rsidRDefault="00F562C8" w:rsidP="00A70247">
            <w:pPr>
              <w:pStyle w:val="bnhth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4757F">
              <w:t xml:space="preserve">Ý </w:t>
            </w:r>
            <w:proofErr w:type="spellStart"/>
            <w:r w:rsidRPr="0004757F">
              <w:t>nghĩa</w:t>
            </w:r>
            <w:proofErr w:type="spellEnd"/>
          </w:p>
        </w:tc>
        <w:tc>
          <w:tcPr>
            <w:tcW w:w="2340" w:type="dxa"/>
          </w:tcPr>
          <w:p w14:paraId="4795EFF6" w14:textId="77777777" w:rsidR="00F562C8" w:rsidRPr="0004757F" w:rsidRDefault="00F562C8" w:rsidP="00A70247">
            <w:pPr>
              <w:pStyle w:val="bnhthng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proofErr w:type="spellStart"/>
            <w:r w:rsidRPr="0004757F">
              <w:t>Giá</w:t>
            </w:r>
            <w:proofErr w:type="spellEnd"/>
            <w:r w:rsidRPr="0004757F">
              <w:t xml:space="preserve"> </w:t>
            </w:r>
            <w:proofErr w:type="spellStart"/>
            <w:r w:rsidRPr="0004757F">
              <w:t>trị</w:t>
            </w:r>
            <w:proofErr w:type="spellEnd"/>
          </w:p>
        </w:tc>
      </w:tr>
      <w:tr w:rsidR="00F562C8" w:rsidRPr="0004757F" w14:paraId="0773460C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1257BD80" w14:textId="77777777" w:rsidR="00F562C8" w:rsidRPr="0004757F" w:rsidRDefault="00F562C8" w:rsidP="00A70247">
            <w:pPr>
              <w:pStyle w:val="bnhthng2"/>
              <w:rPr>
                <w:b w:val="0"/>
                <w:bCs w:val="0"/>
                <w:color w:val="4F81BD" w:themeColor="accent1"/>
                <w:sz w:val="32"/>
                <w:szCs w:val="32"/>
              </w:rPr>
            </w:pPr>
            <w:r w:rsidRPr="0004757F">
              <w:rPr>
                <w:szCs w:val="28"/>
              </w:rPr>
              <w:t>1</w:t>
            </w:r>
          </w:p>
        </w:tc>
        <w:tc>
          <w:tcPr>
            <w:tcW w:w="2086" w:type="dxa"/>
          </w:tcPr>
          <w:p w14:paraId="4B0D9A43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r>
              <w:t>Type</w:t>
            </w:r>
          </w:p>
        </w:tc>
        <w:tc>
          <w:tcPr>
            <w:tcW w:w="2160" w:type="dxa"/>
          </w:tcPr>
          <w:p w14:paraId="63E3D01C" w14:textId="77777777" w:rsidR="00F562C8" w:rsidRPr="005B54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35B39EDC" w14:textId="77777777" w:rsidR="00F562C8" w:rsidRPr="00AB158A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thức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toán</w:t>
            </w:r>
            <w:proofErr w:type="spellEnd"/>
          </w:p>
        </w:tc>
        <w:tc>
          <w:tcPr>
            <w:tcW w:w="2340" w:type="dxa"/>
          </w:tcPr>
          <w:p w14:paraId="46E22BD9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1. DEBIT (</w:t>
            </w:r>
            <w:proofErr w:type="spellStart"/>
            <w:r>
              <w:rPr>
                <w:color w:val="000000" w:themeColor="text1"/>
              </w:rPr>
              <w:t>thẻ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ghi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nợ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6DB8FA12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2. TRANSFER (</w:t>
            </w:r>
            <w:proofErr w:type="spellStart"/>
            <w:r>
              <w:rPr>
                <w:color w:val="000000" w:themeColor="text1"/>
              </w:rPr>
              <w:t>chuyển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khoản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6C5E875D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3. CASH (</w:t>
            </w:r>
            <w:proofErr w:type="spellStart"/>
            <w:r>
              <w:rPr>
                <w:color w:val="000000" w:themeColor="text1"/>
              </w:rPr>
              <w:t>tiền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mặt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017BDA53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4. PAYMENT (</w:t>
            </w:r>
            <w:proofErr w:type="spellStart"/>
            <w:r>
              <w:rPr>
                <w:color w:val="000000" w:themeColor="text1"/>
              </w:rPr>
              <w:t>thanh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toán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điện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tử</w:t>
            </w:r>
            <w:proofErr w:type="spellEnd"/>
            <w:r>
              <w:rPr>
                <w:color w:val="000000" w:themeColor="text1"/>
              </w:rPr>
              <w:t>)</w:t>
            </w:r>
          </w:p>
        </w:tc>
      </w:tr>
      <w:tr w:rsidR="00F562C8" w:rsidRPr="0004757F" w14:paraId="21D5B05D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6C52EE0F" w14:textId="77777777" w:rsidR="00F562C8" w:rsidRPr="009141F2" w:rsidRDefault="00F562C8" w:rsidP="00A70247">
            <w:pPr>
              <w:pStyle w:val="bnhthng2"/>
              <w:rPr>
                <w:b w:val="0"/>
                <w:bCs w:val="0"/>
                <w:color w:val="4F81BD" w:themeColor="accent1"/>
                <w:sz w:val="32"/>
                <w:szCs w:val="32"/>
                <w:highlight w:val="yellow"/>
              </w:rPr>
            </w:pPr>
            <w:r w:rsidRPr="00C376CE">
              <w:rPr>
                <w:szCs w:val="28"/>
              </w:rPr>
              <w:t>2</w:t>
            </w:r>
          </w:p>
        </w:tc>
        <w:tc>
          <w:tcPr>
            <w:tcW w:w="2086" w:type="dxa"/>
          </w:tcPr>
          <w:p w14:paraId="4483A787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Days for shipping (real)</w:t>
            </w:r>
          </w:p>
        </w:tc>
        <w:tc>
          <w:tcPr>
            <w:tcW w:w="2160" w:type="dxa"/>
          </w:tcPr>
          <w:p w14:paraId="09BEC1D5" w14:textId="77777777" w:rsidR="00F562C8" w:rsidRPr="005B544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4FD2">
              <w:t>int64</w:t>
            </w:r>
          </w:p>
        </w:tc>
        <w:tc>
          <w:tcPr>
            <w:tcW w:w="2340" w:type="dxa"/>
          </w:tcPr>
          <w:p w14:paraId="761ECF68" w14:textId="77777777" w:rsidR="00F562C8" w:rsidRPr="00545865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proofErr w:type="spellStart"/>
            <w:r>
              <w:rPr>
                <w:szCs w:val="28"/>
              </w:rPr>
              <w:t>Số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ngày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chuyển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trong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thực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tế</w:t>
            </w:r>
            <w:proofErr w:type="spellEnd"/>
          </w:p>
        </w:tc>
        <w:tc>
          <w:tcPr>
            <w:tcW w:w="2340" w:type="dxa"/>
          </w:tcPr>
          <w:p w14:paraId="1707D07B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Trong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khoảng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từ</w:t>
            </w:r>
            <w:proofErr w:type="spellEnd"/>
            <w:r>
              <w:rPr>
                <w:color w:val="000000" w:themeColor="text1"/>
              </w:rPr>
              <w:t xml:space="preserve"> [0,6]</w:t>
            </w:r>
          </w:p>
        </w:tc>
      </w:tr>
      <w:tr w:rsidR="00F562C8" w:rsidRPr="0004757F" w14:paraId="4BCDBA8B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1DDBA3AC" w14:textId="77777777" w:rsidR="00F562C8" w:rsidRPr="009141F2" w:rsidRDefault="00F562C8" w:rsidP="00A70247">
            <w:pPr>
              <w:pStyle w:val="bnhthng2"/>
              <w:rPr>
                <w:b w:val="0"/>
                <w:bCs w:val="0"/>
                <w:color w:val="4F81BD" w:themeColor="accent1"/>
                <w:sz w:val="32"/>
                <w:szCs w:val="32"/>
                <w:highlight w:val="yellow"/>
              </w:rPr>
            </w:pPr>
            <w:r w:rsidRPr="00C376CE">
              <w:rPr>
                <w:szCs w:val="28"/>
              </w:rPr>
              <w:t>3</w:t>
            </w:r>
          </w:p>
        </w:tc>
        <w:tc>
          <w:tcPr>
            <w:tcW w:w="2086" w:type="dxa"/>
          </w:tcPr>
          <w:p w14:paraId="0E22C6B1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Days for shipment (scheduled)</w:t>
            </w:r>
          </w:p>
        </w:tc>
        <w:tc>
          <w:tcPr>
            <w:tcW w:w="2160" w:type="dxa"/>
          </w:tcPr>
          <w:p w14:paraId="672D3988" w14:textId="77777777" w:rsidR="00F562C8" w:rsidRPr="005B54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r w:rsidRPr="004B4FD2">
              <w:t>int64</w:t>
            </w:r>
          </w:p>
        </w:tc>
        <w:tc>
          <w:tcPr>
            <w:tcW w:w="2340" w:type="dxa"/>
          </w:tcPr>
          <w:p w14:paraId="4D051050" w14:textId="77777777" w:rsidR="00F562C8" w:rsidRPr="00545865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Số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ngày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chuyển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dự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kiến</w:t>
            </w:r>
            <w:proofErr w:type="spellEnd"/>
          </w:p>
        </w:tc>
        <w:tc>
          <w:tcPr>
            <w:tcW w:w="2340" w:type="dxa"/>
          </w:tcPr>
          <w:p w14:paraId="564FBB35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Trong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khoảng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từ</w:t>
            </w:r>
            <w:proofErr w:type="spellEnd"/>
            <w:r>
              <w:rPr>
                <w:color w:val="000000" w:themeColor="text1"/>
              </w:rPr>
              <w:t xml:space="preserve"> [0,4]</w:t>
            </w:r>
          </w:p>
        </w:tc>
      </w:tr>
      <w:tr w:rsidR="00F562C8" w:rsidRPr="0004757F" w14:paraId="6B123584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2E7A3B9E" w14:textId="77777777" w:rsidR="00F562C8" w:rsidRPr="0004757F" w:rsidRDefault="00F562C8" w:rsidP="00A70247">
            <w:pPr>
              <w:pStyle w:val="bnhthng2"/>
              <w:rPr>
                <w:b w:val="0"/>
                <w:bCs w:val="0"/>
                <w:color w:val="4F81BD" w:themeColor="accent1"/>
                <w:sz w:val="32"/>
                <w:szCs w:val="32"/>
              </w:rPr>
            </w:pPr>
            <w:r w:rsidRPr="0004757F">
              <w:rPr>
                <w:szCs w:val="28"/>
              </w:rPr>
              <w:t>4</w:t>
            </w:r>
          </w:p>
        </w:tc>
        <w:tc>
          <w:tcPr>
            <w:tcW w:w="2086" w:type="dxa"/>
          </w:tcPr>
          <w:p w14:paraId="224DDD10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Benefit per order</w:t>
            </w:r>
          </w:p>
        </w:tc>
        <w:tc>
          <w:tcPr>
            <w:tcW w:w="2160" w:type="dxa"/>
          </w:tcPr>
          <w:p w14:paraId="20267F4A" w14:textId="77777777" w:rsidR="00F562C8" w:rsidRPr="005B544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7FEDF081" w14:textId="77777777" w:rsidR="00F562C8" w:rsidRPr="00545865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proofErr w:type="spellStart"/>
            <w:r>
              <w:rPr>
                <w:szCs w:val="28"/>
              </w:rPr>
              <w:t>Lợi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trên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mỗi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hóa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</w:p>
        </w:tc>
        <w:tc>
          <w:tcPr>
            <w:tcW w:w="2340" w:type="dxa"/>
          </w:tcPr>
          <w:p w14:paraId="66306EA9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586E0D87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349BE6EA" w14:textId="77777777" w:rsidR="00F562C8" w:rsidRPr="0004757F" w:rsidRDefault="00F562C8" w:rsidP="00A70247">
            <w:pPr>
              <w:pStyle w:val="bnhthng2"/>
              <w:rPr>
                <w:b w:val="0"/>
                <w:bCs w:val="0"/>
                <w:color w:val="4F81BD" w:themeColor="accent1"/>
                <w:sz w:val="32"/>
                <w:szCs w:val="32"/>
              </w:rPr>
            </w:pPr>
            <w:r w:rsidRPr="0004757F">
              <w:rPr>
                <w:szCs w:val="28"/>
              </w:rPr>
              <w:t>5</w:t>
            </w:r>
          </w:p>
        </w:tc>
        <w:tc>
          <w:tcPr>
            <w:tcW w:w="2086" w:type="dxa"/>
          </w:tcPr>
          <w:p w14:paraId="5BF67074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Sales per customer</w:t>
            </w:r>
          </w:p>
        </w:tc>
        <w:tc>
          <w:tcPr>
            <w:tcW w:w="2160" w:type="dxa"/>
          </w:tcPr>
          <w:p w14:paraId="1844FCFE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29AA5080" w14:textId="77777777" w:rsidR="00F562C8" w:rsidRPr="00545865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proofErr w:type="spellStart"/>
            <w:r>
              <w:rPr>
                <w:szCs w:val="28"/>
              </w:rPr>
              <w:t>Doanh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số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trên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mỗi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05DF0922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182F4747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1109EC62" w14:textId="77777777" w:rsidR="00F562C8" w:rsidRPr="0004757F" w:rsidRDefault="00F562C8" w:rsidP="00A70247">
            <w:pPr>
              <w:pStyle w:val="bnhthng2"/>
              <w:rPr>
                <w:b w:val="0"/>
                <w:bCs w:val="0"/>
                <w:color w:val="4F81BD" w:themeColor="accent1"/>
                <w:sz w:val="32"/>
                <w:szCs w:val="32"/>
              </w:rPr>
            </w:pPr>
            <w:r w:rsidRPr="0004757F">
              <w:rPr>
                <w:szCs w:val="28"/>
              </w:rPr>
              <w:t>6</w:t>
            </w:r>
          </w:p>
        </w:tc>
        <w:tc>
          <w:tcPr>
            <w:tcW w:w="2086" w:type="dxa"/>
          </w:tcPr>
          <w:p w14:paraId="44BE1423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Delivery Status</w:t>
            </w:r>
          </w:p>
        </w:tc>
        <w:tc>
          <w:tcPr>
            <w:tcW w:w="2160" w:type="dxa"/>
          </w:tcPr>
          <w:p w14:paraId="4B1766D2" w14:textId="77777777" w:rsidR="00F562C8" w:rsidRPr="005B544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5BD0538A" w14:textId="77777777" w:rsidR="00F562C8" w:rsidRPr="00177D52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proofErr w:type="spellStart"/>
            <w:r>
              <w:rPr>
                <w:szCs w:val="28"/>
              </w:rPr>
              <w:t>Trạng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thái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giao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6221B963" w14:textId="77777777" w:rsidR="00F562C8" w:rsidRPr="00177D52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000000" w:themeColor="text1"/>
              </w:rPr>
              <w:t xml:space="preserve">1. </w:t>
            </w:r>
            <w:r>
              <w:t>advanced shipping (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>)</w:t>
            </w:r>
          </w:p>
          <w:p w14:paraId="42D1E627" w14:textId="77777777" w:rsidR="00F562C8" w:rsidRPr="00177D52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 late delivery (</w:t>
            </w:r>
            <w:proofErr w:type="spellStart"/>
            <w:r>
              <w:t>muộn</w:t>
            </w:r>
            <w:proofErr w:type="spellEnd"/>
            <w:r>
              <w:t>)</w:t>
            </w:r>
          </w:p>
          <w:p w14:paraId="0977422F" w14:textId="77777777" w:rsidR="00F562C8" w:rsidRPr="00177D52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 shipping canceled (</w:t>
            </w:r>
            <w:proofErr w:type="spellStart"/>
            <w:r>
              <w:t>hủy</w:t>
            </w:r>
            <w:proofErr w:type="spellEnd"/>
            <w:r>
              <w:t>)</w:t>
            </w:r>
          </w:p>
          <w:p w14:paraId="3F32BAA6" w14:textId="77777777" w:rsidR="00F562C8" w:rsidRPr="00177D52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4. shipping on time (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>)</w:t>
            </w:r>
          </w:p>
        </w:tc>
      </w:tr>
      <w:tr w:rsidR="00F562C8" w:rsidRPr="0004757F" w14:paraId="5ED5EF70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68CE2184" w14:textId="77777777" w:rsidR="00F562C8" w:rsidRPr="0004757F" w:rsidRDefault="00F562C8" w:rsidP="00A70247">
            <w:pPr>
              <w:pStyle w:val="bnhthng2"/>
              <w:rPr>
                <w:b w:val="0"/>
                <w:bCs w:val="0"/>
                <w:color w:val="4F81BD" w:themeColor="accent1"/>
                <w:sz w:val="32"/>
                <w:szCs w:val="32"/>
              </w:rPr>
            </w:pPr>
            <w:r w:rsidRPr="00C376CE">
              <w:rPr>
                <w:szCs w:val="28"/>
              </w:rPr>
              <w:t>7</w:t>
            </w:r>
          </w:p>
        </w:tc>
        <w:tc>
          <w:tcPr>
            <w:tcW w:w="2086" w:type="dxa"/>
          </w:tcPr>
          <w:p w14:paraId="46E8C408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632C29">
              <w:t>Late_delivery_risk</w:t>
            </w:r>
            <w:proofErr w:type="spellEnd"/>
          </w:p>
        </w:tc>
        <w:tc>
          <w:tcPr>
            <w:tcW w:w="2160" w:type="dxa"/>
          </w:tcPr>
          <w:p w14:paraId="6AB54324" w14:textId="77777777" w:rsidR="00F562C8" w:rsidRPr="005B54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46DDACEC" w14:textId="77777777" w:rsidR="00F562C8" w:rsidRPr="00177D52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F81BD" w:themeColor="accent1"/>
                <w:sz w:val="32"/>
                <w:szCs w:val="32"/>
              </w:rPr>
            </w:pPr>
            <w:proofErr w:type="spellStart"/>
            <w:r>
              <w:rPr>
                <w:szCs w:val="28"/>
              </w:rPr>
              <w:t>Nguy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cơ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muộn</w:t>
            </w:r>
            <w:proofErr w:type="spellEnd"/>
          </w:p>
        </w:tc>
        <w:tc>
          <w:tcPr>
            <w:tcW w:w="2340" w:type="dxa"/>
          </w:tcPr>
          <w:p w14:paraId="413FA257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1: </w:t>
            </w:r>
            <w:proofErr w:type="spellStart"/>
            <w:r>
              <w:rPr>
                <w:color w:val="000000" w:themeColor="text1"/>
              </w:rPr>
              <w:t>giao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muộn</w:t>
            </w:r>
            <w:proofErr w:type="spellEnd"/>
          </w:p>
          <w:p w14:paraId="4143BDD2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0: Giao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đúng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hẹn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hoặc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sớm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hơn</w:t>
            </w:r>
            <w:proofErr w:type="spellEnd"/>
          </w:p>
        </w:tc>
      </w:tr>
      <w:tr w:rsidR="00F562C8" w:rsidRPr="0004757F" w14:paraId="0E434660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504F86D6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lastRenderedPageBreak/>
              <w:t>8</w:t>
            </w:r>
          </w:p>
        </w:tc>
        <w:tc>
          <w:tcPr>
            <w:tcW w:w="2086" w:type="dxa"/>
          </w:tcPr>
          <w:p w14:paraId="15F48FD8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Category Id</w:t>
            </w:r>
          </w:p>
        </w:tc>
        <w:tc>
          <w:tcPr>
            <w:tcW w:w="2160" w:type="dxa"/>
          </w:tcPr>
          <w:p w14:paraId="623F0B9D" w14:textId="77777777" w:rsidR="00F562C8" w:rsidRPr="005B544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27AD5E14" w14:textId="77777777" w:rsidR="00F562C8" w:rsidRPr="00177D52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loại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14:paraId="40FEE927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 w:rsidRPr="0004757F">
              <w:rPr>
                <w:color w:val="000000" w:themeColor="text1"/>
              </w:rPr>
              <w:t>Trong</w:t>
            </w:r>
            <w:proofErr w:type="spellEnd"/>
            <w:r w:rsidRPr="0004757F">
              <w:rPr>
                <w:color w:val="000000" w:themeColor="text1"/>
              </w:rPr>
              <w:t xml:space="preserve"> </w:t>
            </w:r>
            <w:proofErr w:type="spellStart"/>
            <w:r w:rsidRPr="0004757F">
              <w:rPr>
                <w:color w:val="000000" w:themeColor="text1"/>
              </w:rPr>
              <w:t>khoảng</w:t>
            </w:r>
            <w:proofErr w:type="spellEnd"/>
            <w:r w:rsidRPr="0004757F">
              <w:rPr>
                <w:color w:val="000000" w:themeColor="text1"/>
              </w:rPr>
              <w:t xml:space="preserve"> [</w:t>
            </w:r>
            <w:r>
              <w:rPr>
                <w:color w:val="000000" w:themeColor="text1"/>
              </w:rPr>
              <w:t>2,76</w:t>
            </w:r>
            <w:r w:rsidRPr="0004757F">
              <w:rPr>
                <w:color w:val="000000" w:themeColor="text1"/>
              </w:rPr>
              <w:t>]</w:t>
            </w:r>
          </w:p>
        </w:tc>
      </w:tr>
      <w:tr w:rsidR="00F562C8" w:rsidRPr="0004757F" w14:paraId="57238526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45EF961C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9</w:t>
            </w:r>
          </w:p>
        </w:tc>
        <w:tc>
          <w:tcPr>
            <w:tcW w:w="2086" w:type="dxa"/>
          </w:tcPr>
          <w:p w14:paraId="135E83B8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Category Name</w:t>
            </w:r>
          </w:p>
        </w:tc>
        <w:tc>
          <w:tcPr>
            <w:tcW w:w="2160" w:type="dxa"/>
          </w:tcPr>
          <w:p w14:paraId="2BEFF1A0" w14:textId="77777777" w:rsidR="00F562C8" w:rsidRPr="005B54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2F15616A" w14:textId="77777777" w:rsidR="00F562C8" w:rsidRPr="00177D52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loại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14:paraId="6246F4A0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455C6A6C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08B7F9A5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10</w:t>
            </w:r>
          </w:p>
        </w:tc>
        <w:tc>
          <w:tcPr>
            <w:tcW w:w="2086" w:type="dxa"/>
          </w:tcPr>
          <w:p w14:paraId="14F0E591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Customer City</w:t>
            </w:r>
          </w:p>
        </w:tc>
        <w:tc>
          <w:tcPr>
            <w:tcW w:w="2160" w:type="dxa"/>
          </w:tcPr>
          <w:p w14:paraId="78A3AF1C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3A81B14B" w14:textId="77777777" w:rsidR="00F562C8" w:rsidRPr="00177D52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 w:rsidRPr="0004757F">
              <w:rPr>
                <w:szCs w:val="28"/>
              </w:rPr>
              <w:t>T</w:t>
            </w:r>
            <w:r>
              <w:rPr>
                <w:szCs w:val="28"/>
              </w:rPr>
              <w:t>hành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phố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sinh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sống</w:t>
            </w:r>
            <w:proofErr w:type="spellEnd"/>
          </w:p>
        </w:tc>
        <w:tc>
          <w:tcPr>
            <w:tcW w:w="2340" w:type="dxa"/>
          </w:tcPr>
          <w:p w14:paraId="1C7B6849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3E0F8AF0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056B8A07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11</w:t>
            </w:r>
          </w:p>
        </w:tc>
        <w:tc>
          <w:tcPr>
            <w:tcW w:w="2086" w:type="dxa"/>
          </w:tcPr>
          <w:p w14:paraId="099AEB63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Customer Country</w:t>
            </w:r>
          </w:p>
        </w:tc>
        <w:tc>
          <w:tcPr>
            <w:tcW w:w="2160" w:type="dxa"/>
          </w:tcPr>
          <w:p w14:paraId="1744FB53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4C6A6822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Đất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nước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sinh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sống</w:t>
            </w:r>
            <w:proofErr w:type="spellEnd"/>
          </w:p>
        </w:tc>
        <w:tc>
          <w:tcPr>
            <w:tcW w:w="2340" w:type="dxa"/>
          </w:tcPr>
          <w:p w14:paraId="2929B70C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1. </w:t>
            </w:r>
            <w:proofErr w:type="gramStart"/>
            <w:r>
              <w:rPr>
                <w:color w:val="000000" w:themeColor="text1"/>
              </w:rPr>
              <w:t>EE.UU</w:t>
            </w:r>
            <w:proofErr w:type="gramEnd"/>
            <w:r>
              <w:rPr>
                <w:color w:val="000000" w:themeColor="text1"/>
              </w:rPr>
              <w:t xml:space="preserve"> (</w:t>
            </w:r>
            <w:proofErr w:type="spellStart"/>
            <w:r>
              <w:t>Estados</w:t>
            </w:r>
            <w:proofErr w:type="spellEnd"/>
            <w:r>
              <w:t xml:space="preserve"> Unidos - United States</w:t>
            </w:r>
            <w:r>
              <w:rPr>
                <w:color w:val="000000" w:themeColor="text1"/>
              </w:rPr>
              <w:t>)</w:t>
            </w:r>
          </w:p>
          <w:p w14:paraId="406000E8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2. Puerto Rico</w:t>
            </w:r>
          </w:p>
        </w:tc>
      </w:tr>
      <w:tr w:rsidR="00F562C8" w:rsidRPr="0004757F" w14:paraId="3479D1F0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7551FE0A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C376CE">
              <w:rPr>
                <w:szCs w:val="28"/>
              </w:rPr>
              <w:t>12</w:t>
            </w:r>
          </w:p>
        </w:tc>
        <w:tc>
          <w:tcPr>
            <w:tcW w:w="2086" w:type="dxa"/>
          </w:tcPr>
          <w:p w14:paraId="658BB234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Customer Email</w:t>
            </w:r>
          </w:p>
        </w:tc>
        <w:tc>
          <w:tcPr>
            <w:tcW w:w="2160" w:type="dxa"/>
          </w:tcPr>
          <w:p w14:paraId="3B40565F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2E3E606A" w14:textId="77777777" w:rsidR="00F562C8" w:rsidRPr="00177D52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Email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2A059D8C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177D52">
              <w:rPr>
                <w:color w:val="000000" w:themeColor="text1"/>
              </w:rPr>
              <w:t>XXXXXXXXX</w:t>
            </w:r>
          </w:p>
        </w:tc>
      </w:tr>
      <w:tr w:rsidR="00F562C8" w:rsidRPr="0004757F" w14:paraId="2620467A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4077A201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13</w:t>
            </w:r>
          </w:p>
        </w:tc>
        <w:tc>
          <w:tcPr>
            <w:tcW w:w="2086" w:type="dxa"/>
          </w:tcPr>
          <w:p w14:paraId="488ED495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 xml:space="preserve">Customer </w:t>
            </w:r>
            <w:proofErr w:type="spellStart"/>
            <w:r w:rsidRPr="00632C29">
              <w:t>Fname</w:t>
            </w:r>
            <w:proofErr w:type="spellEnd"/>
          </w:p>
        </w:tc>
        <w:tc>
          <w:tcPr>
            <w:tcW w:w="2160" w:type="dxa"/>
          </w:tcPr>
          <w:p w14:paraId="2A7E3843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47413DE7" w14:textId="77777777" w:rsidR="00F562C8" w:rsidRPr="00177D52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(First name)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2CF09F69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772F12B3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3F3C8D2A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14</w:t>
            </w:r>
          </w:p>
        </w:tc>
        <w:tc>
          <w:tcPr>
            <w:tcW w:w="2086" w:type="dxa"/>
          </w:tcPr>
          <w:p w14:paraId="11004BBE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Customer Id</w:t>
            </w:r>
          </w:p>
        </w:tc>
        <w:tc>
          <w:tcPr>
            <w:tcW w:w="2160" w:type="dxa"/>
          </w:tcPr>
          <w:p w14:paraId="53667670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1CDA8C4B" w14:textId="77777777" w:rsidR="00F562C8" w:rsidRPr="00177D52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0744D86A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 w:rsidRPr="0004757F">
              <w:rPr>
                <w:color w:val="000000" w:themeColor="text1"/>
              </w:rPr>
              <w:t>Trong</w:t>
            </w:r>
            <w:proofErr w:type="spellEnd"/>
            <w:r w:rsidRPr="0004757F">
              <w:rPr>
                <w:color w:val="000000" w:themeColor="text1"/>
              </w:rPr>
              <w:t xml:space="preserve"> </w:t>
            </w:r>
            <w:proofErr w:type="spellStart"/>
            <w:r w:rsidRPr="0004757F">
              <w:rPr>
                <w:color w:val="000000" w:themeColor="text1"/>
              </w:rPr>
              <w:t>khoảng</w:t>
            </w:r>
            <w:proofErr w:type="spellEnd"/>
            <w:r w:rsidRPr="0004757F">
              <w:rPr>
                <w:color w:val="000000" w:themeColor="text1"/>
              </w:rPr>
              <w:t xml:space="preserve"> [</w:t>
            </w:r>
            <w:r>
              <w:rPr>
                <w:color w:val="000000" w:themeColor="text1"/>
              </w:rPr>
              <w:t>1</w:t>
            </w:r>
            <w:r w:rsidRPr="0004757F">
              <w:rPr>
                <w:color w:val="000000" w:themeColor="text1"/>
              </w:rPr>
              <w:t xml:space="preserve">, </w:t>
            </w:r>
            <w:r>
              <w:rPr>
                <w:color w:val="000000" w:themeColor="text1"/>
              </w:rPr>
              <w:t>50000</w:t>
            </w:r>
            <w:r w:rsidRPr="0004757F">
              <w:rPr>
                <w:color w:val="000000" w:themeColor="text1"/>
              </w:rPr>
              <w:t>]</w:t>
            </w:r>
          </w:p>
        </w:tc>
      </w:tr>
      <w:tr w:rsidR="00F562C8" w:rsidRPr="0004757F" w14:paraId="6F7046F4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63ED6612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15</w:t>
            </w:r>
          </w:p>
        </w:tc>
        <w:tc>
          <w:tcPr>
            <w:tcW w:w="2086" w:type="dxa"/>
          </w:tcPr>
          <w:p w14:paraId="2571A2EC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 xml:space="preserve">Customer </w:t>
            </w:r>
            <w:proofErr w:type="spellStart"/>
            <w:r w:rsidRPr="00632C29">
              <w:t>Lname</w:t>
            </w:r>
            <w:proofErr w:type="spellEnd"/>
          </w:p>
        </w:tc>
        <w:tc>
          <w:tcPr>
            <w:tcW w:w="2160" w:type="dxa"/>
          </w:tcPr>
          <w:p w14:paraId="1383FE2C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49BA8792" w14:textId="77777777" w:rsidR="00F562C8" w:rsidRPr="00EA3401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Họ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  <w:r>
              <w:rPr>
                <w:szCs w:val="28"/>
              </w:rPr>
              <w:t xml:space="preserve"> (Last name)</w:t>
            </w:r>
          </w:p>
        </w:tc>
        <w:tc>
          <w:tcPr>
            <w:tcW w:w="2340" w:type="dxa"/>
          </w:tcPr>
          <w:p w14:paraId="13EFBE9D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5FC8261A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415EE824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C376CE">
              <w:rPr>
                <w:szCs w:val="28"/>
              </w:rPr>
              <w:t>16</w:t>
            </w:r>
          </w:p>
        </w:tc>
        <w:tc>
          <w:tcPr>
            <w:tcW w:w="2086" w:type="dxa"/>
          </w:tcPr>
          <w:p w14:paraId="70FC7D53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Customer Password</w:t>
            </w:r>
          </w:p>
        </w:tc>
        <w:tc>
          <w:tcPr>
            <w:tcW w:w="2160" w:type="dxa"/>
          </w:tcPr>
          <w:p w14:paraId="2160C799" w14:textId="77777777" w:rsidR="00F562C8" w:rsidRPr="005B544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18D60889" w14:textId="77777777" w:rsidR="00F562C8" w:rsidRPr="00EA3401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Mật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khẩu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66121BFA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A3401">
              <w:rPr>
                <w:color w:val="000000" w:themeColor="text1"/>
              </w:rPr>
              <w:t>XXXXXXXXX</w:t>
            </w:r>
          </w:p>
        </w:tc>
      </w:tr>
      <w:tr w:rsidR="00F562C8" w:rsidRPr="0004757F" w14:paraId="2D937853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1C6A9CF2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17</w:t>
            </w:r>
          </w:p>
        </w:tc>
        <w:tc>
          <w:tcPr>
            <w:tcW w:w="2086" w:type="dxa"/>
          </w:tcPr>
          <w:p w14:paraId="4113C02A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Customer Segment</w:t>
            </w:r>
          </w:p>
        </w:tc>
        <w:tc>
          <w:tcPr>
            <w:tcW w:w="2160" w:type="dxa"/>
          </w:tcPr>
          <w:p w14:paraId="2DBFD357" w14:textId="77777777" w:rsidR="00F562C8" w:rsidRPr="005B54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331B8068" w14:textId="77777777" w:rsidR="00F562C8" w:rsidRPr="007C36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Phân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khúc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4119DA6A" w14:textId="77777777" w:rsidR="00F562C8" w:rsidRPr="007C36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 consumer (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>)</w:t>
            </w:r>
          </w:p>
          <w:p w14:paraId="17DCFD09" w14:textId="77777777" w:rsidR="00F562C8" w:rsidRPr="007C36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2. corporate (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>)</w:t>
            </w:r>
          </w:p>
          <w:p w14:paraId="13E404A9" w14:textId="77777777" w:rsidR="00F562C8" w:rsidRPr="007C36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t>3. home office (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)</w:t>
            </w:r>
          </w:p>
        </w:tc>
      </w:tr>
      <w:tr w:rsidR="00F562C8" w:rsidRPr="0004757F" w14:paraId="2428B2C6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0D7BD316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18</w:t>
            </w:r>
          </w:p>
        </w:tc>
        <w:tc>
          <w:tcPr>
            <w:tcW w:w="2086" w:type="dxa"/>
          </w:tcPr>
          <w:p w14:paraId="625D98AE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Customer State</w:t>
            </w:r>
          </w:p>
        </w:tc>
        <w:tc>
          <w:tcPr>
            <w:tcW w:w="2160" w:type="dxa"/>
          </w:tcPr>
          <w:p w14:paraId="3BB73310" w14:textId="77777777" w:rsidR="00F562C8" w:rsidRPr="005B544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7E2EBD35" w14:textId="0625EF68" w:rsidR="00F562C8" w:rsidRPr="007C364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Tiểu</w:t>
            </w:r>
            <w:proofErr w:type="spellEnd"/>
            <w:r>
              <w:rPr>
                <w:szCs w:val="28"/>
              </w:rPr>
              <w:t xml:space="preserve"> b</w:t>
            </w:r>
            <w:r w:rsidR="00AB1409">
              <w:rPr>
                <w:szCs w:val="28"/>
              </w:rPr>
              <w:t>a</w:t>
            </w:r>
            <w:r>
              <w:rPr>
                <w:szCs w:val="28"/>
              </w:rPr>
              <w:t xml:space="preserve">ng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đang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sinh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sống</w:t>
            </w:r>
            <w:proofErr w:type="spellEnd"/>
          </w:p>
        </w:tc>
        <w:tc>
          <w:tcPr>
            <w:tcW w:w="2340" w:type="dxa"/>
          </w:tcPr>
          <w:p w14:paraId="621D96A2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0C6880EE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485F1B50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19</w:t>
            </w:r>
          </w:p>
        </w:tc>
        <w:tc>
          <w:tcPr>
            <w:tcW w:w="2086" w:type="dxa"/>
          </w:tcPr>
          <w:p w14:paraId="03A7AD8C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Customer Street</w:t>
            </w:r>
          </w:p>
        </w:tc>
        <w:tc>
          <w:tcPr>
            <w:tcW w:w="2160" w:type="dxa"/>
          </w:tcPr>
          <w:p w14:paraId="52B99366" w14:textId="77777777" w:rsidR="00F562C8" w:rsidRPr="005B54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34588B18" w14:textId="77777777" w:rsidR="00F562C8" w:rsidRPr="00A91291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Địa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chỉ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số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nhà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43DCE5CB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3F7E1236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2026D852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lastRenderedPageBreak/>
              <w:t>20</w:t>
            </w:r>
          </w:p>
        </w:tc>
        <w:tc>
          <w:tcPr>
            <w:tcW w:w="2086" w:type="dxa"/>
          </w:tcPr>
          <w:p w14:paraId="0D457B90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 xml:space="preserve">Customer </w:t>
            </w:r>
            <w:proofErr w:type="spellStart"/>
            <w:r w:rsidRPr="00632C29">
              <w:t>Zipcode</w:t>
            </w:r>
            <w:proofErr w:type="spellEnd"/>
          </w:p>
        </w:tc>
        <w:tc>
          <w:tcPr>
            <w:tcW w:w="2160" w:type="dxa"/>
          </w:tcPr>
          <w:p w14:paraId="3DA1F883" w14:textId="77777777" w:rsidR="00F562C8" w:rsidRPr="005B544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09C79215" w14:textId="77777777" w:rsidR="00F562C8" w:rsidRPr="00A91291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bưu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điện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483BF6F6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55A9243E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628D6919" w14:textId="77777777" w:rsidR="00F562C8" w:rsidRPr="006A51DF" w:rsidRDefault="00F562C8" w:rsidP="00A70247">
            <w:pPr>
              <w:pStyle w:val="bnhthng2"/>
              <w:rPr>
                <w:szCs w:val="28"/>
                <w:highlight w:val="yellow"/>
              </w:rPr>
            </w:pPr>
            <w:r w:rsidRPr="00236F9A">
              <w:rPr>
                <w:szCs w:val="28"/>
              </w:rPr>
              <w:t>21</w:t>
            </w:r>
          </w:p>
        </w:tc>
        <w:tc>
          <w:tcPr>
            <w:tcW w:w="2086" w:type="dxa"/>
          </w:tcPr>
          <w:p w14:paraId="6605C8DC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Department Id</w:t>
            </w:r>
          </w:p>
        </w:tc>
        <w:tc>
          <w:tcPr>
            <w:tcW w:w="2160" w:type="dxa"/>
          </w:tcPr>
          <w:p w14:paraId="06F78587" w14:textId="77777777" w:rsidR="00F562C8" w:rsidRPr="005B54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60CA4B35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phòng</w:t>
            </w:r>
            <w:proofErr w:type="spellEnd"/>
            <w:r>
              <w:rPr>
                <w:szCs w:val="28"/>
              </w:rPr>
              <w:t xml:space="preserve"> ban</w:t>
            </w:r>
          </w:p>
        </w:tc>
        <w:tc>
          <w:tcPr>
            <w:tcW w:w="2340" w:type="dxa"/>
          </w:tcPr>
          <w:p w14:paraId="4BB40ED0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Trong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khoảng</w:t>
            </w:r>
            <w:proofErr w:type="spellEnd"/>
            <w:r>
              <w:rPr>
                <w:color w:val="000000" w:themeColor="text1"/>
              </w:rPr>
              <w:t xml:space="preserve"> [2,12]</w:t>
            </w:r>
          </w:p>
        </w:tc>
      </w:tr>
      <w:tr w:rsidR="00F562C8" w:rsidRPr="0004757F" w14:paraId="7BADF787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54E040D4" w14:textId="77777777" w:rsidR="00F562C8" w:rsidRPr="006A51DF" w:rsidRDefault="00F562C8" w:rsidP="00A70247">
            <w:pPr>
              <w:pStyle w:val="bnhthng2"/>
              <w:rPr>
                <w:szCs w:val="28"/>
                <w:highlight w:val="yellow"/>
              </w:rPr>
            </w:pPr>
            <w:r w:rsidRPr="00236F9A">
              <w:rPr>
                <w:szCs w:val="28"/>
              </w:rPr>
              <w:t>22</w:t>
            </w:r>
          </w:p>
        </w:tc>
        <w:tc>
          <w:tcPr>
            <w:tcW w:w="2086" w:type="dxa"/>
          </w:tcPr>
          <w:p w14:paraId="3A23EAD8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Department Name</w:t>
            </w:r>
          </w:p>
        </w:tc>
        <w:tc>
          <w:tcPr>
            <w:tcW w:w="2160" w:type="dxa"/>
          </w:tcPr>
          <w:p w14:paraId="0EF5348B" w14:textId="77777777" w:rsidR="00F562C8" w:rsidRPr="005B544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6FED6454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phòng</w:t>
            </w:r>
            <w:proofErr w:type="spellEnd"/>
            <w:r>
              <w:rPr>
                <w:szCs w:val="28"/>
              </w:rPr>
              <w:t xml:space="preserve"> ban</w:t>
            </w:r>
          </w:p>
        </w:tc>
        <w:tc>
          <w:tcPr>
            <w:tcW w:w="2340" w:type="dxa"/>
          </w:tcPr>
          <w:p w14:paraId="012ECE53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208BAC5C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5BFDEAC8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23</w:t>
            </w:r>
          </w:p>
        </w:tc>
        <w:tc>
          <w:tcPr>
            <w:tcW w:w="2086" w:type="dxa"/>
          </w:tcPr>
          <w:p w14:paraId="3724DFE3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Latitude</w:t>
            </w:r>
          </w:p>
        </w:tc>
        <w:tc>
          <w:tcPr>
            <w:tcW w:w="2160" w:type="dxa"/>
          </w:tcPr>
          <w:p w14:paraId="1CADCA27" w14:textId="77777777" w:rsidR="00F562C8" w:rsidRPr="005B54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523106F8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Vĩ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độ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địa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chỉ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3DE538E7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  <w:p w14:paraId="1DC4C379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530BE696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29601021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24</w:t>
            </w:r>
          </w:p>
        </w:tc>
        <w:tc>
          <w:tcPr>
            <w:tcW w:w="2086" w:type="dxa"/>
          </w:tcPr>
          <w:p w14:paraId="65577922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Longitude</w:t>
            </w:r>
          </w:p>
        </w:tc>
        <w:tc>
          <w:tcPr>
            <w:tcW w:w="2160" w:type="dxa"/>
          </w:tcPr>
          <w:p w14:paraId="67CF0190" w14:textId="77777777" w:rsidR="00F562C8" w:rsidRPr="005B544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0B7BE6F4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Kinh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độ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địa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chỉ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64274EEE" w14:textId="7F68003E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19411F55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0A99F870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25</w:t>
            </w:r>
          </w:p>
        </w:tc>
        <w:tc>
          <w:tcPr>
            <w:tcW w:w="2086" w:type="dxa"/>
          </w:tcPr>
          <w:p w14:paraId="4FDCA266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Market</w:t>
            </w:r>
          </w:p>
        </w:tc>
        <w:tc>
          <w:tcPr>
            <w:tcW w:w="2160" w:type="dxa"/>
          </w:tcPr>
          <w:p w14:paraId="5E4F085B" w14:textId="77777777" w:rsidR="00F562C8" w:rsidRPr="005B54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19007B14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Thị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trường</w:t>
            </w:r>
            <w:proofErr w:type="spellEnd"/>
          </w:p>
        </w:tc>
        <w:tc>
          <w:tcPr>
            <w:tcW w:w="2340" w:type="dxa"/>
          </w:tcPr>
          <w:p w14:paraId="427E76F2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1. Africa (</w:t>
            </w:r>
            <w:proofErr w:type="spellStart"/>
            <w:r>
              <w:rPr>
                <w:color w:val="000000" w:themeColor="text1"/>
              </w:rPr>
              <w:t>Châu</w:t>
            </w:r>
            <w:proofErr w:type="spellEnd"/>
            <w:r>
              <w:rPr>
                <w:color w:val="000000" w:themeColor="text1"/>
              </w:rPr>
              <w:t xml:space="preserve"> Phi)</w:t>
            </w:r>
          </w:p>
          <w:p w14:paraId="08A6031A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2. Europe (</w:t>
            </w:r>
            <w:proofErr w:type="spellStart"/>
            <w:r>
              <w:rPr>
                <w:color w:val="000000" w:themeColor="text1"/>
              </w:rPr>
              <w:t>Châu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Âu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63D1A01C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3. LATAM (</w:t>
            </w:r>
            <w:proofErr w:type="spellStart"/>
            <w:r>
              <w:rPr>
                <w:color w:val="000000" w:themeColor="text1"/>
              </w:rPr>
              <w:t>Châu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Mỹ</w:t>
            </w:r>
            <w:proofErr w:type="spellEnd"/>
            <w:r>
              <w:rPr>
                <w:color w:val="000000" w:themeColor="text1"/>
              </w:rPr>
              <w:t xml:space="preserve"> La </w:t>
            </w:r>
            <w:proofErr w:type="spellStart"/>
            <w:r>
              <w:rPr>
                <w:color w:val="000000" w:themeColor="text1"/>
              </w:rPr>
              <w:t>Tinh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7BF83DB1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4. Pacific Asia (</w:t>
            </w:r>
            <w:proofErr w:type="spellStart"/>
            <w:r>
              <w:rPr>
                <w:color w:val="000000" w:themeColor="text1"/>
              </w:rPr>
              <w:t>Châu</w:t>
            </w:r>
            <w:proofErr w:type="spellEnd"/>
            <w:r>
              <w:rPr>
                <w:color w:val="000000" w:themeColor="text1"/>
              </w:rPr>
              <w:t xml:space="preserve"> Á </w:t>
            </w:r>
            <w:proofErr w:type="spellStart"/>
            <w:r>
              <w:rPr>
                <w:color w:val="000000" w:themeColor="text1"/>
              </w:rPr>
              <w:t>Thái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Dương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7D63A23D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5. USCA (</w:t>
            </w:r>
            <w:proofErr w:type="spellStart"/>
            <w:r>
              <w:rPr>
                <w:color w:val="000000" w:themeColor="text1"/>
              </w:rPr>
              <w:t>Hoa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Kỳ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và</w:t>
            </w:r>
            <w:proofErr w:type="spellEnd"/>
            <w:r>
              <w:rPr>
                <w:color w:val="000000" w:themeColor="text1"/>
              </w:rPr>
              <w:t xml:space="preserve"> Canada)</w:t>
            </w:r>
          </w:p>
          <w:p w14:paraId="7253F093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10A217A7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725BB0F4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26</w:t>
            </w:r>
          </w:p>
        </w:tc>
        <w:tc>
          <w:tcPr>
            <w:tcW w:w="2086" w:type="dxa"/>
          </w:tcPr>
          <w:p w14:paraId="42A07FDE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Order City</w:t>
            </w:r>
          </w:p>
        </w:tc>
        <w:tc>
          <w:tcPr>
            <w:tcW w:w="2160" w:type="dxa"/>
          </w:tcPr>
          <w:p w14:paraId="225651F9" w14:textId="77777777" w:rsidR="00F562C8" w:rsidRPr="005B544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64938DA1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Thành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phố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đặt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  <w:r>
              <w:rPr>
                <w:szCs w:val="28"/>
              </w:rPr>
              <w:t xml:space="preserve"> </w:t>
            </w:r>
          </w:p>
        </w:tc>
        <w:tc>
          <w:tcPr>
            <w:tcW w:w="2340" w:type="dxa"/>
          </w:tcPr>
          <w:p w14:paraId="0BAD40F8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2B67C032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357225EE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27</w:t>
            </w:r>
          </w:p>
        </w:tc>
        <w:tc>
          <w:tcPr>
            <w:tcW w:w="2086" w:type="dxa"/>
          </w:tcPr>
          <w:p w14:paraId="7725E124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Order Country</w:t>
            </w:r>
          </w:p>
        </w:tc>
        <w:tc>
          <w:tcPr>
            <w:tcW w:w="2160" w:type="dxa"/>
          </w:tcPr>
          <w:p w14:paraId="033B1F70" w14:textId="77777777" w:rsidR="00F562C8" w:rsidRPr="005B544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0E31BAD2" w14:textId="77777777" w:rsidR="00F562C8" w:rsidRPr="00777577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Đất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nước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đặt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24D8C76F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750FCCFB" w14:textId="77777777" w:rsidTr="0015736B">
        <w:trPr>
          <w:trHeight w:val="8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464513F5" w14:textId="77777777" w:rsidR="00F562C8" w:rsidRPr="0004757F" w:rsidRDefault="00F562C8" w:rsidP="00A70247">
            <w:pPr>
              <w:pStyle w:val="bnhthng2"/>
              <w:rPr>
                <w:szCs w:val="28"/>
              </w:rPr>
            </w:pPr>
            <w:r w:rsidRPr="0004757F">
              <w:rPr>
                <w:szCs w:val="28"/>
              </w:rPr>
              <w:t>28</w:t>
            </w:r>
          </w:p>
        </w:tc>
        <w:tc>
          <w:tcPr>
            <w:tcW w:w="2086" w:type="dxa"/>
          </w:tcPr>
          <w:p w14:paraId="631B7704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 xml:space="preserve">Order Customer Id            </w:t>
            </w:r>
          </w:p>
        </w:tc>
        <w:tc>
          <w:tcPr>
            <w:tcW w:w="2160" w:type="dxa"/>
          </w:tcPr>
          <w:p w14:paraId="2FB1CC91" w14:textId="77777777" w:rsidR="00F562C8" w:rsidRPr="008073E0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530190AB" w14:textId="77777777" w:rsidR="00F562C8" w:rsidRPr="008073E0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khách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đặt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7E17E096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Trong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khoảng</w:t>
            </w:r>
            <w:proofErr w:type="spellEnd"/>
            <w:r>
              <w:rPr>
                <w:color w:val="000000" w:themeColor="text1"/>
              </w:rPr>
              <w:t xml:space="preserve"> [1,50000]       </w:t>
            </w:r>
          </w:p>
        </w:tc>
      </w:tr>
      <w:tr w:rsidR="00F562C8" w:rsidRPr="0004757F" w14:paraId="00A1CEF0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7A37A800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29</w:t>
            </w:r>
          </w:p>
        </w:tc>
        <w:tc>
          <w:tcPr>
            <w:tcW w:w="2086" w:type="dxa"/>
          </w:tcPr>
          <w:p w14:paraId="4434FAB7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order date (</w:t>
            </w:r>
            <w:proofErr w:type="spellStart"/>
            <w:r w:rsidRPr="00632C29">
              <w:t>DateOrders</w:t>
            </w:r>
            <w:proofErr w:type="spellEnd"/>
            <w:r w:rsidRPr="00632C29">
              <w:t>)</w:t>
            </w:r>
          </w:p>
        </w:tc>
        <w:tc>
          <w:tcPr>
            <w:tcW w:w="2160" w:type="dxa"/>
          </w:tcPr>
          <w:p w14:paraId="3F831BEB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23D2CD41" w14:textId="77777777" w:rsidR="00F562C8" w:rsidRPr="008073E0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Ngày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đặt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69190A02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Trong</w:t>
            </w:r>
            <w:proofErr w:type="spellEnd"/>
            <w:r>
              <w:rPr>
                <w:color w:val="000000" w:themeColor="text1"/>
              </w:rPr>
              <w:t xml:space="preserve"> 4 </w:t>
            </w:r>
            <w:proofErr w:type="spellStart"/>
            <w:r>
              <w:rPr>
                <w:color w:val="000000" w:themeColor="text1"/>
              </w:rPr>
              <w:t>năm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từ</w:t>
            </w:r>
            <w:proofErr w:type="spellEnd"/>
            <w:r>
              <w:rPr>
                <w:color w:val="000000" w:themeColor="text1"/>
              </w:rPr>
              <w:t xml:space="preserve"> 2015 </w:t>
            </w:r>
            <w:proofErr w:type="spellStart"/>
            <w:r>
              <w:rPr>
                <w:color w:val="000000" w:themeColor="text1"/>
              </w:rPr>
              <w:t>đến</w:t>
            </w:r>
            <w:proofErr w:type="spellEnd"/>
            <w:r>
              <w:rPr>
                <w:color w:val="000000" w:themeColor="text1"/>
              </w:rPr>
              <w:t xml:space="preserve"> 2018</w:t>
            </w:r>
          </w:p>
        </w:tc>
      </w:tr>
      <w:tr w:rsidR="00F562C8" w:rsidRPr="0004757F" w14:paraId="446D0A6E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5A8C895B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30</w:t>
            </w:r>
          </w:p>
        </w:tc>
        <w:tc>
          <w:tcPr>
            <w:tcW w:w="2086" w:type="dxa"/>
          </w:tcPr>
          <w:p w14:paraId="5C7E3C6D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 xml:space="preserve">Order Id     </w:t>
            </w:r>
          </w:p>
        </w:tc>
        <w:tc>
          <w:tcPr>
            <w:tcW w:w="2160" w:type="dxa"/>
          </w:tcPr>
          <w:p w14:paraId="71E11B21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63DAB2A7" w14:textId="77777777" w:rsidR="00F562C8" w:rsidRPr="008073E0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58049FA3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29988E47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2635EC1D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31</w:t>
            </w:r>
          </w:p>
        </w:tc>
        <w:tc>
          <w:tcPr>
            <w:tcW w:w="2086" w:type="dxa"/>
          </w:tcPr>
          <w:p w14:paraId="7DAFD951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 xml:space="preserve">Order Item </w:t>
            </w:r>
            <w:proofErr w:type="spellStart"/>
            <w:r w:rsidRPr="00632C29">
              <w:t>Cardprod</w:t>
            </w:r>
            <w:proofErr w:type="spellEnd"/>
            <w:r w:rsidRPr="00632C29">
              <w:t xml:space="preserve"> Id</w:t>
            </w:r>
          </w:p>
        </w:tc>
        <w:tc>
          <w:tcPr>
            <w:tcW w:w="2160" w:type="dxa"/>
          </w:tcPr>
          <w:p w14:paraId="5E30EEE3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16495B0D" w14:textId="77777777" w:rsidR="00F562C8" w:rsidRPr="008073E0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hàng</w:t>
            </w:r>
            <w:proofErr w:type="spellEnd"/>
            <w:r>
              <w:t xml:space="preserve"> (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)</w:t>
            </w:r>
          </w:p>
        </w:tc>
        <w:tc>
          <w:tcPr>
            <w:tcW w:w="2340" w:type="dxa"/>
          </w:tcPr>
          <w:p w14:paraId="1736BA5F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Trong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khoảng</w:t>
            </w:r>
            <w:proofErr w:type="spellEnd"/>
            <w:r>
              <w:rPr>
                <w:color w:val="000000" w:themeColor="text1"/>
              </w:rPr>
              <w:t xml:space="preserve"> [19,1363]</w:t>
            </w:r>
          </w:p>
        </w:tc>
      </w:tr>
      <w:tr w:rsidR="00F562C8" w:rsidRPr="0004757F" w14:paraId="23116349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5C97035F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32</w:t>
            </w:r>
          </w:p>
        </w:tc>
        <w:tc>
          <w:tcPr>
            <w:tcW w:w="2086" w:type="dxa"/>
          </w:tcPr>
          <w:p w14:paraId="28693B97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Order Item Discount</w:t>
            </w:r>
          </w:p>
        </w:tc>
        <w:tc>
          <w:tcPr>
            <w:tcW w:w="2160" w:type="dxa"/>
          </w:tcPr>
          <w:p w14:paraId="681FCECB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274D31C4" w14:textId="77777777" w:rsidR="00F562C8" w:rsidRPr="00131E9E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2340" w:type="dxa"/>
          </w:tcPr>
          <w:p w14:paraId="577AF4E2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4669F4CA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6D1AB18C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33</w:t>
            </w:r>
          </w:p>
        </w:tc>
        <w:tc>
          <w:tcPr>
            <w:tcW w:w="2086" w:type="dxa"/>
          </w:tcPr>
          <w:p w14:paraId="341A3362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Order Item Discount Rate</w:t>
            </w:r>
          </w:p>
        </w:tc>
        <w:tc>
          <w:tcPr>
            <w:tcW w:w="2160" w:type="dxa"/>
          </w:tcPr>
          <w:p w14:paraId="6C320340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55B3A77C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trăm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cụ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2340" w:type="dxa"/>
          </w:tcPr>
          <w:p w14:paraId="682D15FD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Trong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khoảng</w:t>
            </w:r>
            <w:proofErr w:type="spellEnd"/>
            <w:r>
              <w:rPr>
                <w:color w:val="000000" w:themeColor="text1"/>
              </w:rPr>
              <w:t xml:space="preserve"> [0,0.25]</w:t>
            </w:r>
          </w:p>
          <w:p w14:paraId="24B171DD" w14:textId="77777777" w:rsidR="00F562C8" w:rsidRPr="00231BF3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632C29">
              <w:t>Order Item Discount Rate</w:t>
            </w:r>
            <w:r>
              <w:t xml:space="preserve"> = </w:t>
            </w:r>
            <w:r w:rsidRPr="00632C29">
              <w:t>Order Item Discount</w:t>
            </w:r>
            <w:r>
              <w:t xml:space="preserve"> / </w:t>
            </w:r>
            <w:r w:rsidRPr="00632C29">
              <w:t>Order Item Product Price</w:t>
            </w:r>
          </w:p>
        </w:tc>
      </w:tr>
      <w:tr w:rsidR="00F562C8" w:rsidRPr="0004757F" w14:paraId="66DB9A59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69E0CA7D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34</w:t>
            </w:r>
          </w:p>
        </w:tc>
        <w:tc>
          <w:tcPr>
            <w:tcW w:w="2086" w:type="dxa"/>
          </w:tcPr>
          <w:p w14:paraId="6FC506D5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Order Item Id</w:t>
            </w:r>
          </w:p>
        </w:tc>
        <w:tc>
          <w:tcPr>
            <w:tcW w:w="2160" w:type="dxa"/>
          </w:tcPr>
          <w:p w14:paraId="74A40905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53FAF788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2340" w:type="dxa"/>
          </w:tcPr>
          <w:p w14:paraId="5DF6F9D7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0EA03DE3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11BD4218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35</w:t>
            </w:r>
          </w:p>
        </w:tc>
        <w:tc>
          <w:tcPr>
            <w:tcW w:w="2086" w:type="dxa"/>
          </w:tcPr>
          <w:p w14:paraId="249D4C91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Order Item Product Price</w:t>
            </w:r>
          </w:p>
        </w:tc>
        <w:tc>
          <w:tcPr>
            <w:tcW w:w="2160" w:type="dxa"/>
          </w:tcPr>
          <w:p w14:paraId="418F12D8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28D2BCD7" w14:textId="77777777" w:rsidR="00F562C8" w:rsidRPr="00131E9E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ban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hay </w:t>
            </w:r>
            <w:proofErr w:type="spellStart"/>
            <w:r>
              <w:t>thuế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</w:p>
        </w:tc>
        <w:tc>
          <w:tcPr>
            <w:tcW w:w="2340" w:type="dxa"/>
          </w:tcPr>
          <w:p w14:paraId="37A34BD0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1A8318DE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3472E058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36</w:t>
            </w:r>
          </w:p>
        </w:tc>
        <w:tc>
          <w:tcPr>
            <w:tcW w:w="2086" w:type="dxa"/>
          </w:tcPr>
          <w:p w14:paraId="36155042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Order Item Profit Ratio</w:t>
            </w:r>
          </w:p>
        </w:tc>
        <w:tc>
          <w:tcPr>
            <w:tcW w:w="2160" w:type="dxa"/>
          </w:tcPr>
          <w:p w14:paraId="6AB4C7F8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346866B0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trăm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lợi</w:t>
            </w:r>
            <w:proofErr w:type="spellEnd"/>
            <w:r>
              <w:t xml:space="preserve"> </w:t>
            </w:r>
            <w:proofErr w:type="spellStart"/>
            <w:r>
              <w:t>nhuận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  <w:tc>
          <w:tcPr>
            <w:tcW w:w="2340" w:type="dxa"/>
          </w:tcPr>
          <w:p w14:paraId="24382F80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73635E62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325DCE8C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37</w:t>
            </w:r>
          </w:p>
        </w:tc>
        <w:tc>
          <w:tcPr>
            <w:tcW w:w="2086" w:type="dxa"/>
          </w:tcPr>
          <w:p w14:paraId="53C998CA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Order Item Quantity</w:t>
            </w:r>
          </w:p>
        </w:tc>
        <w:tc>
          <w:tcPr>
            <w:tcW w:w="2160" w:type="dxa"/>
          </w:tcPr>
          <w:p w14:paraId="77F7659B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6901DE8C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2340" w:type="dxa"/>
          </w:tcPr>
          <w:p w14:paraId="07C388CA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7A7D2FDF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4628CDDD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38</w:t>
            </w:r>
          </w:p>
        </w:tc>
        <w:tc>
          <w:tcPr>
            <w:tcW w:w="2086" w:type="dxa"/>
          </w:tcPr>
          <w:p w14:paraId="266E5F4B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Sales</w:t>
            </w:r>
          </w:p>
        </w:tc>
        <w:tc>
          <w:tcPr>
            <w:tcW w:w="2160" w:type="dxa"/>
          </w:tcPr>
          <w:p w14:paraId="734A8913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0D798D06" w14:textId="77777777" w:rsidR="00F562C8" w:rsidRPr="00C735CC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Tổng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giá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từng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nhân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lastRenderedPageBreak/>
              <w:t>số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lượng</w:t>
            </w:r>
            <w:proofErr w:type="spellEnd"/>
            <w:r>
              <w:rPr>
                <w:szCs w:val="28"/>
              </w:rPr>
              <w:t xml:space="preserve">, </w:t>
            </w:r>
            <w:proofErr w:type="spellStart"/>
            <w:r>
              <w:rPr>
                <w:szCs w:val="28"/>
              </w:rPr>
              <w:t>chưa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tính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ưu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đãi</w:t>
            </w:r>
            <w:proofErr w:type="spellEnd"/>
          </w:p>
        </w:tc>
        <w:tc>
          <w:tcPr>
            <w:tcW w:w="2340" w:type="dxa"/>
          </w:tcPr>
          <w:p w14:paraId="0B23E10C" w14:textId="77777777" w:rsidR="00F562C8" w:rsidRPr="00C735CC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Sales = </w:t>
            </w:r>
            <w:r w:rsidRPr="00632C29">
              <w:t xml:space="preserve">Order Item Product </w:t>
            </w:r>
            <w:r w:rsidRPr="00632C29">
              <w:lastRenderedPageBreak/>
              <w:t>Price</w:t>
            </w:r>
            <w:r>
              <w:t xml:space="preserve"> </w:t>
            </w:r>
            <w:proofErr w:type="gramStart"/>
            <w:r>
              <w:t>x</w:t>
            </w:r>
            <w:proofErr w:type="gramEnd"/>
            <w:r>
              <w:t xml:space="preserve"> </w:t>
            </w:r>
            <w:r w:rsidRPr="00632C29">
              <w:t>Order Item Quantity</w:t>
            </w:r>
          </w:p>
        </w:tc>
      </w:tr>
      <w:tr w:rsidR="00F562C8" w:rsidRPr="0004757F" w14:paraId="6044D5CA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2FA265CA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lastRenderedPageBreak/>
              <w:t>39</w:t>
            </w:r>
          </w:p>
        </w:tc>
        <w:tc>
          <w:tcPr>
            <w:tcW w:w="2086" w:type="dxa"/>
          </w:tcPr>
          <w:p w14:paraId="0427BFE4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Order Item Total</w:t>
            </w:r>
          </w:p>
        </w:tc>
        <w:tc>
          <w:tcPr>
            <w:tcW w:w="2160" w:type="dxa"/>
          </w:tcPr>
          <w:p w14:paraId="03F94893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0D61F277" w14:textId="77777777" w:rsidR="00F562C8" w:rsidRPr="00C735CC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Tổng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giá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từng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khi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tính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ưu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đãi</w:t>
            </w:r>
            <w:proofErr w:type="spellEnd"/>
          </w:p>
        </w:tc>
        <w:tc>
          <w:tcPr>
            <w:tcW w:w="2340" w:type="dxa"/>
          </w:tcPr>
          <w:p w14:paraId="019F8884" w14:textId="77777777" w:rsidR="00F562C8" w:rsidRPr="0052365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632C29">
              <w:t>Order Item Total</w:t>
            </w:r>
            <w:r>
              <w:t xml:space="preserve"> = </w:t>
            </w:r>
            <w:r w:rsidRPr="00632C29">
              <w:t>Sales</w:t>
            </w:r>
            <w:r>
              <w:t xml:space="preserve"> - </w:t>
            </w:r>
            <w:r w:rsidRPr="00632C29">
              <w:t>Order Item Discount</w:t>
            </w:r>
            <w:r>
              <w:t xml:space="preserve"> * </w:t>
            </w:r>
            <w:r w:rsidRPr="00632C29">
              <w:t>Order Item Discount</w:t>
            </w:r>
          </w:p>
        </w:tc>
      </w:tr>
      <w:tr w:rsidR="00F562C8" w:rsidRPr="0004757F" w14:paraId="50DCB955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4BCA9C2C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40</w:t>
            </w:r>
          </w:p>
        </w:tc>
        <w:tc>
          <w:tcPr>
            <w:tcW w:w="2086" w:type="dxa"/>
          </w:tcPr>
          <w:p w14:paraId="36D6179B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Order Profit Per Order</w:t>
            </w:r>
          </w:p>
        </w:tc>
        <w:tc>
          <w:tcPr>
            <w:tcW w:w="2160" w:type="dxa"/>
          </w:tcPr>
          <w:p w14:paraId="4E54640F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168F699F" w14:textId="77777777" w:rsidR="00F562C8" w:rsidRPr="0052365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Lợi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nhuận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trên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mỗi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mục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trên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16D3A7E5" w14:textId="77777777" w:rsidR="00F562C8" w:rsidRPr="0052365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632C29">
              <w:t>Order Profit Per Order</w:t>
            </w:r>
            <w:r>
              <w:t xml:space="preserve"> = </w:t>
            </w:r>
            <w:r w:rsidRPr="00632C29">
              <w:t>Order Item Total</w:t>
            </w:r>
            <w:r>
              <w:t xml:space="preserve"> * </w:t>
            </w:r>
            <w:r w:rsidRPr="00632C29">
              <w:t>Order Item Profit Ratio</w:t>
            </w:r>
          </w:p>
        </w:tc>
      </w:tr>
      <w:tr w:rsidR="00F562C8" w:rsidRPr="0004757F" w14:paraId="6D66F3DE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3EBED41C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41</w:t>
            </w:r>
          </w:p>
        </w:tc>
        <w:tc>
          <w:tcPr>
            <w:tcW w:w="2086" w:type="dxa"/>
          </w:tcPr>
          <w:p w14:paraId="39DC1508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Order Region</w:t>
            </w:r>
          </w:p>
        </w:tc>
        <w:tc>
          <w:tcPr>
            <w:tcW w:w="2160" w:type="dxa"/>
          </w:tcPr>
          <w:p w14:paraId="4B1FAC19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191A0CE8" w14:textId="77777777" w:rsidR="00F562C8" w:rsidRPr="0052365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Khu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vực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đặt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176DE13F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6AF1D7D8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21A67E84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42</w:t>
            </w:r>
          </w:p>
        </w:tc>
        <w:tc>
          <w:tcPr>
            <w:tcW w:w="2086" w:type="dxa"/>
          </w:tcPr>
          <w:p w14:paraId="0B5052F7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Order State</w:t>
            </w:r>
          </w:p>
        </w:tc>
        <w:tc>
          <w:tcPr>
            <w:tcW w:w="2160" w:type="dxa"/>
          </w:tcPr>
          <w:p w14:paraId="238B8C5F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3B94ECA8" w14:textId="77777777" w:rsidR="00F562C8" w:rsidRPr="0052365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Tiểu</w:t>
            </w:r>
            <w:proofErr w:type="spellEnd"/>
            <w:r>
              <w:rPr>
                <w:szCs w:val="28"/>
              </w:rPr>
              <w:t xml:space="preserve"> bang </w:t>
            </w:r>
            <w:proofErr w:type="spellStart"/>
            <w:r>
              <w:rPr>
                <w:szCs w:val="28"/>
              </w:rPr>
              <w:t>đặt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5B47C232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3FFFB650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5AF277F2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43</w:t>
            </w:r>
          </w:p>
        </w:tc>
        <w:tc>
          <w:tcPr>
            <w:tcW w:w="2086" w:type="dxa"/>
          </w:tcPr>
          <w:p w14:paraId="22F07022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Order Status</w:t>
            </w:r>
          </w:p>
        </w:tc>
        <w:tc>
          <w:tcPr>
            <w:tcW w:w="2160" w:type="dxa"/>
          </w:tcPr>
          <w:p w14:paraId="7D0A8D6F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18E0C74C" w14:textId="77777777" w:rsidR="00F562C8" w:rsidRPr="00073C4C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Trạng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thái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024A7EB6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1. CANCELED (</w:t>
            </w:r>
            <w:proofErr w:type="spellStart"/>
            <w:r>
              <w:rPr>
                <w:color w:val="000000" w:themeColor="text1"/>
              </w:rPr>
              <w:t>Hủy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7EEBC642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2. CLOSED (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được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xử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lý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hoàn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toàn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3621D062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3. COMPLETE (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được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giao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thành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công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4A441A7D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4. ON_HOLD (</w:t>
            </w:r>
            <w:proofErr w:type="spellStart"/>
            <w:r>
              <w:rPr>
                <w:color w:val="000000" w:themeColor="text1"/>
              </w:rPr>
              <w:t>Chờ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xử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lý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31B913EA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5. PAYMENT_REVIEW (</w:t>
            </w:r>
            <w:proofErr w:type="spellStart"/>
            <w:r>
              <w:rPr>
                <w:color w:val="000000" w:themeColor="text1"/>
              </w:rPr>
              <w:t>Đang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được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kiểm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tra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về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toán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243DBE11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6.PENDING (</w:t>
            </w:r>
            <w:proofErr w:type="spellStart"/>
            <w:r>
              <w:rPr>
                <w:color w:val="000000" w:themeColor="text1"/>
              </w:rPr>
              <w:t>chờ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xác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nhận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đơn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6FB165A5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7.PENDING_PAYMENT (</w:t>
            </w:r>
            <w:proofErr w:type="spellStart"/>
            <w:r>
              <w:rPr>
                <w:color w:val="000000" w:themeColor="text1"/>
              </w:rPr>
              <w:t>chờ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toán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0395521F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8. PROCESSING (</w:t>
            </w:r>
            <w:proofErr w:type="spellStart"/>
            <w:r>
              <w:rPr>
                <w:color w:val="000000" w:themeColor="text1"/>
              </w:rPr>
              <w:t>đang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được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chuẩn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bị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để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giao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hàng</w:t>
            </w:r>
            <w:proofErr w:type="spellEnd"/>
            <w:r>
              <w:rPr>
                <w:color w:val="000000" w:themeColor="text1"/>
              </w:rPr>
              <w:t>)</w:t>
            </w:r>
          </w:p>
          <w:p w14:paraId="127C2763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9. SUSPECTED_FRAUD (</w:t>
            </w:r>
            <w:proofErr w:type="spellStart"/>
            <w:r>
              <w:rPr>
                <w:color w:val="000000" w:themeColor="text1"/>
              </w:rPr>
              <w:t>có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t>nghi</w:t>
            </w:r>
            <w:proofErr w:type="spellEnd"/>
            <w:r>
              <w:t xml:space="preserve"> </w:t>
            </w:r>
            <w:proofErr w:type="spellStart"/>
            <w:r>
              <w:t>ngờ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lận</w:t>
            </w:r>
            <w:proofErr w:type="spellEnd"/>
            <w:r>
              <w:rPr>
                <w:color w:val="000000" w:themeColor="text1"/>
              </w:rPr>
              <w:t>)</w:t>
            </w:r>
          </w:p>
        </w:tc>
      </w:tr>
      <w:tr w:rsidR="00F562C8" w:rsidRPr="0004757F" w14:paraId="6C69A508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5002017D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lastRenderedPageBreak/>
              <w:t>44</w:t>
            </w:r>
          </w:p>
        </w:tc>
        <w:tc>
          <w:tcPr>
            <w:tcW w:w="2086" w:type="dxa"/>
          </w:tcPr>
          <w:p w14:paraId="77FFFDDC" w14:textId="77777777" w:rsidR="00F562C8" w:rsidRPr="00632C29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 xml:space="preserve">Order </w:t>
            </w:r>
            <w:proofErr w:type="spellStart"/>
            <w:r w:rsidRPr="00632C29">
              <w:t>Zipcode</w:t>
            </w:r>
            <w:proofErr w:type="spellEnd"/>
          </w:p>
        </w:tc>
        <w:tc>
          <w:tcPr>
            <w:tcW w:w="2160" w:type="dxa"/>
          </w:tcPr>
          <w:p w14:paraId="32BADEE1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46051E40" w14:textId="77777777" w:rsidR="00F562C8" w:rsidRPr="006C762A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bưu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chính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của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địa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chỉ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đặt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</w:p>
        </w:tc>
        <w:tc>
          <w:tcPr>
            <w:tcW w:w="2340" w:type="dxa"/>
          </w:tcPr>
          <w:p w14:paraId="4D666626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Có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thể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có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hoặc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không</w:t>
            </w:r>
            <w:proofErr w:type="spellEnd"/>
          </w:p>
        </w:tc>
      </w:tr>
      <w:tr w:rsidR="00F562C8" w:rsidRPr="0004757F" w14:paraId="7F45DF92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2BED0CF5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45</w:t>
            </w:r>
          </w:p>
        </w:tc>
        <w:tc>
          <w:tcPr>
            <w:tcW w:w="2086" w:type="dxa"/>
          </w:tcPr>
          <w:p w14:paraId="4016DFF5" w14:textId="77777777" w:rsidR="00F562C8" w:rsidRPr="00632C29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Product Card Id</w:t>
            </w:r>
          </w:p>
        </w:tc>
        <w:tc>
          <w:tcPr>
            <w:tcW w:w="2160" w:type="dxa"/>
          </w:tcPr>
          <w:p w14:paraId="489A8262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6A88D545" w14:textId="77777777" w:rsidR="00F562C8" w:rsidRPr="006C762A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14:paraId="1E6AB8F2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Trong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khoảng</w:t>
            </w:r>
            <w:proofErr w:type="spellEnd"/>
            <w:r>
              <w:rPr>
                <w:color w:val="000000" w:themeColor="text1"/>
              </w:rPr>
              <w:t xml:space="preserve"> [19,1363]</w:t>
            </w:r>
          </w:p>
        </w:tc>
      </w:tr>
      <w:tr w:rsidR="00F562C8" w:rsidRPr="0004757F" w14:paraId="27DD591D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369EE511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46</w:t>
            </w:r>
          </w:p>
        </w:tc>
        <w:tc>
          <w:tcPr>
            <w:tcW w:w="2086" w:type="dxa"/>
          </w:tcPr>
          <w:p w14:paraId="08C68EED" w14:textId="77777777" w:rsidR="00F562C8" w:rsidRPr="00632C29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Product Category Id</w:t>
            </w:r>
          </w:p>
        </w:tc>
        <w:tc>
          <w:tcPr>
            <w:tcW w:w="2160" w:type="dxa"/>
          </w:tcPr>
          <w:p w14:paraId="4465D418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118666D3" w14:textId="77777777" w:rsidR="00F562C8" w:rsidRPr="006C762A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Mã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loại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  <w:r>
              <w:rPr>
                <w:szCs w:val="28"/>
              </w:rPr>
              <w:t xml:space="preserve"> </w:t>
            </w:r>
          </w:p>
        </w:tc>
        <w:tc>
          <w:tcPr>
            <w:tcW w:w="2340" w:type="dxa"/>
          </w:tcPr>
          <w:p w14:paraId="6C2378C7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Trong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khoảng</w:t>
            </w:r>
            <w:proofErr w:type="spellEnd"/>
            <w:r>
              <w:rPr>
                <w:color w:val="000000" w:themeColor="text1"/>
              </w:rPr>
              <w:t xml:space="preserve"> [2,76]</w:t>
            </w:r>
          </w:p>
        </w:tc>
      </w:tr>
      <w:tr w:rsidR="00F562C8" w:rsidRPr="0004757F" w14:paraId="43255E20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71B079E2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47</w:t>
            </w:r>
          </w:p>
        </w:tc>
        <w:tc>
          <w:tcPr>
            <w:tcW w:w="2086" w:type="dxa"/>
          </w:tcPr>
          <w:p w14:paraId="1A40D6D4" w14:textId="77777777" w:rsidR="00F562C8" w:rsidRPr="00632C29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Product Description</w:t>
            </w:r>
          </w:p>
        </w:tc>
        <w:tc>
          <w:tcPr>
            <w:tcW w:w="2160" w:type="dxa"/>
          </w:tcPr>
          <w:p w14:paraId="447E4314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3AE03BB8" w14:textId="77777777" w:rsidR="00F562C8" w:rsidRPr="006C762A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Mô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tả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14:paraId="475FD96F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5DF9BC48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0B98D38F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48</w:t>
            </w:r>
          </w:p>
        </w:tc>
        <w:tc>
          <w:tcPr>
            <w:tcW w:w="2086" w:type="dxa"/>
          </w:tcPr>
          <w:p w14:paraId="00F8D7F0" w14:textId="77777777" w:rsidR="00F562C8" w:rsidRPr="00632C29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2C29">
              <w:t>Product Image</w:t>
            </w:r>
          </w:p>
        </w:tc>
        <w:tc>
          <w:tcPr>
            <w:tcW w:w="2160" w:type="dxa"/>
          </w:tcPr>
          <w:p w14:paraId="6580D47F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1A6502D4" w14:textId="77777777" w:rsidR="00F562C8" w:rsidRPr="006C762A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Hình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ảnh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14:paraId="302A332B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Link </w:t>
            </w: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ảnh</w:t>
            </w:r>
            <w:proofErr w:type="spellEnd"/>
          </w:p>
        </w:tc>
      </w:tr>
      <w:tr w:rsidR="00F562C8" w:rsidRPr="0004757F" w14:paraId="6388480C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50B8F0D2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49</w:t>
            </w:r>
          </w:p>
        </w:tc>
        <w:tc>
          <w:tcPr>
            <w:tcW w:w="2086" w:type="dxa"/>
          </w:tcPr>
          <w:p w14:paraId="61FB79E2" w14:textId="77777777" w:rsidR="00F562C8" w:rsidRPr="00632C29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C29">
              <w:t>Product Name</w:t>
            </w:r>
          </w:p>
        </w:tc>
        <w:tc>
          <w:tcPr>
            <w:tcW w:w="2160" w:type="dxa"/>
          </w:tcPr>
          <w:p w14:paraId="077FCBE4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4CBD95D0" w14:textId="77777777" w:rsidR="00F562C8" w:rsidRPr="006C762A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Tên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14:paraId="202917F1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4F250EE6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7E40E9D8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50</w:t>
            </w:r>
          </w:p>
        </w:tc>
        <w:tc>
          <w:tcPr>
            <w:tcW w:w="2086" w:type="dxa"/>
          </w:tcPr>
          <w:p w14:paraId="1B57FC7B" w14:textId="77777777" w:rsidR="00F562C8" w:rsidRPr="00632C29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4FD2">
              <w:t>Product Price</w:t>
            </w:r>
          </w:p>
        </w:tc>
        <w:tc>
          <w:tcPr>
            <w:tcW w:w="2160" w:type="dxa"/>
          </w:tcPr>
          <w:p w14:paraId="197DBBA6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Float64</w:t>
            </w:r>
          </w:p>
        </w:tc>
        <w:tc>
          <w:tcPr>
            <w:tcW w:w="2340" w:type="dxa"/>
          </w:tcPr>
          <w:p w14:paraId="0794954B" w14:textId="77777777" w:rsidR="00F562C8" w:rsidRPr="006C762A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Giá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14:paraId="6A300462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203CC608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5BB96B97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51</w:t>
            </w:r>
          </w:p>
        </w:tc>
        <w:tc>
          <w:tcPr>
            <w:tcW w:w="2086" w:type="dxa"/>
          </w:tcPr>
          <w:p w14:paraId="7361581E" w14:textId="77777777" w:rsidR="00F562C8" w:rsidRPr="00632C29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4FD2">
              <w:t>Product Status</w:t>
            </w:r>
          </w:p>
        </w:tc>
        <w:tc>
          <w:tcPr>
            <w:tcW w:w="2160" w:type="dxa"/>
          </w:tcPr>
          <w:p w14:paraId="787E760C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Int64</w:t>
            </w:r>
          </w:p>
        </w:tc>
        <w:tc>
          <w:tcPr>
            <w:tcW w:w="2340" w:type="dxa"/>
          </w:tcPr>
          <w:p w14:paraId="2683B401" w14:textId="77777777" w:rsidR="00F562C8" w:rsidRPr="006C762A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Trạng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thái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sản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phẩm</w:t>
            </w:r>
            <w:proofErr w:type="spellEnd"/>
          </w:p>
        </w:tc>
        <w:tc>
          <w:tcPr>
            <w:tcW w:w="2340" w:type="dxa"/>
          </w:tcPr>
          <w:p w14:paraId="259D57C4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31E1BA54" w14:textId="77777777" w:rsidTr="001573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5685F3DA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52</w:t>
            </w:r>
          </w:p>
        </w:tc>
        <w:tc>
          <w:tcPr>
            <w:tcW w:w="2086" w:type="dxa"/>
          </w:tcPr>
          <w:p w14:paraId="6BE8CEF4" w14:textId="77777777" w:rsidR="00F562C8" w:rsidRPr="00632C29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4FD2">
              <w:t>shipping date (</w:t>
            </w:r>
            <w:proofErr w:type="spellStart"/>
            <w:r w:rsidRPr="004B4FD2">
              <w:t>DateOrders</w:t>
            </w:r>
            <w:proofErr w:type="spellEnd"/>
            <w:r w:rsidRPr="004B4FD2">
              <w:t>)</w:t>
            </w:r>
          </w:p>
        </w:tc>
        <w:tc>
          <w:tcPr>
            <w:tcW w:w="2160" w:type="dxa"/>
          </w:tcPr>
          <w:p w14:paraId="5D5861E5" w14:textId="77777777" w:rsidR="00F562C8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2C0738"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22B086C1" w14:textId="77777777" w:rsidR="00F562C8" w:rsidRPr="008A2144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Ngày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hàng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giao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cho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đơn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vị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vẫn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chuyển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để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bắt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đầu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chuyển</w:t>
            </w:r>
            <w:proofErr w:type="spellEnd"/>
          </w:p>
        </w:tc>
        <w:tc>
          <w:tcPr>
            <w:tcW w:w="2340" w:type="dxa"/>
          </w:tcPr>
          <w:p w14:paraId="692E578D" w14:textId="77777777" w:rsidR="00F562C8" w:rsidRPr="0004757F" w:rsidRDefault="00F562C8" w:rsidP="00A70247">
            <w:pPr>
              <w:pStyle w:val="bnhthng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F562C8" w:rsidRPr="0004757F" w14:paraId="3E52FAB7" w14:textId="77777777" w:rsidTr="001573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dxa"/>
          </w:tcPr>
          <w:p w14:paraId="3BB5F6E4" w14:textId="77777777" w:rsidR="00F562C8" w:rsidRPr="004B4FD2" w:rsidRDefault="00F562C8" w:rsidP="00A70247">
            <w:pPr>
              <w:pStyle w:val="bnhthng2"/>
              <w:rPr>
                <w:szCs w:val="28"/>
              </w:rPr>
            </w:pPr>
            <w:r>
              <w:rPr>
                <w:szCs w:val="28"/>
              </w:rPr>
              <w:t>53</w:t>
            </w:r>
          </w:p>
        </w:tc>
        <w:tc>
          <w:tcPr>
            <w:tcW w:w="2086" w:type="dxa"/>
          </w:tcPr>
          <w:p w14:paraId="4ECD6284" w14:textId="77777777" w:rsidR="00F562C8" w:rsidRPr="004B4FD2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4FD2">
              <w:t>Shipping Mode</w:t>
            </w:r>
          </w:p>
        </w:tc>
        <w:tc>
          <w:tcPr>
            <w:tcW w:w="2160" w:type="dxa"/>
          </w:tcPr>
          <w:p w14:paraId="38494C0D" w14:textId="77777777" w:rsidR="00F562C8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2C0738">
              <w:rPr>
                <w:szCs w:val="28"/>
              </w:rPr>
              <w:t>object</w:t>
            </w:r>
          </w:p>
        </w:tc>
        <w:tc>
          <w:tcPr>
            <w:tcW w:w="2340" w:type="dxa"/>
          </w:tcPr>
          <w:p w14:paraId="6EF7705A" w14:textId="77777777" w:rsidR="00F562C8" w:rsidRPr="008A2144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proofErr w:type="spellStart"/>
            <w:r>
              <w:rPr>
                <w:szCs w:val="28"/>
              </w:rPr>
              <w:t>Hình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thức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vận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chuyển</w:t>
            </w:r>
            <w:proofErr w:type="spellEnd"/>
          </w:p>
        </w:tc>
        <w:tc>
          <w:tcPr>
            <w:tcW w:w="2340" w:type="dxa"/>
          </w:tcPr>
          <w:p w14:paraId="259E2089" w14:textId="77777777" w:rsidR="00F562C8" w:rsidRPr="0004757F" w:rsidRDefault="00F562C8" w:rsidP="00A70247">
            <w:pPr>
              <w:pStyle w:val="bnhthng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</w:tbl>
    <w:p w14:paraId="2B46EE6B" w14:textId="77777777" w:rsidR="00F562C8" w:rsidRPr="00F562C8" w:rsidRDefault="00F562C8" w:rsidP="00F562C8">
      <w:pPr>
        <w:pStyle w:val="ListParagraph"/>
        <w:spacing w:line="360" w:lineRule="auto"/>
        <w:ind w:left="0"/>
        <w:rPr>
          <w:rFonts w:asciiTheme="majorHAnsi" w:hAnsiTheme="majorHAnsi" w:cstheme="majorHAnsi"/>
          <w:noProof/>
        </w:rPr>
      </w:pPr>
    </w:p>
    <w:p w14:paraId="5B3550FE" w14:textId="77777777" w:rsidR="00F562C8" w:rsidRPr="00F562C8" w:rsidRDefault="00F562C8" w:rsidP="00F562C8">
      <w:pPr>
        <w:spacing w:line="360" w:lineRule="auto"/>
        <w:rPr>
          <w:rFonts w:asciiTheme="majorHAnsi" w:eastAsia="Times New Roman" w:hAnsiTheme="majorHAnsi" w:cstheme="majorHAnsi"/>
          <w:szCs w:val="28"/>
          <w:lang w:val="en-US"/>
        </w:rPr>
      </w:pPr>
      <w:r w:rsidRPr="006920C5">
        <w:rPr>
          <w:noProof/>
        </w:rPr>
        <w:lastRenderedPageBreak/>
        <w:drawing>
          <wp:inline distT="0" distB="0" distL="0" distR="0" wp14:anchorId="34AAF709" wp14:editId="1DD3E246">
            <wp:extent cx="5731510" cy="2567940"/>
            <wp:effectExtent l="0" t="0" r="2540" b="3810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7623" w14:textId="36097CAE" w:rsidR="009E3590" w:rsidRDefault="00F562C8" w:rsidP="009820EE">
      <w:pPr>
        <w:spacing w:line="360" w:lineRule="auto"/>
        <w:jc w:val="center"/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</w:pPr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 xml:space="preserve">Tập </w:t>
      </w:r>
      <w:proofErr w:type="spellStart"/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>dữ</w:t>
      </w:r>
      <w:proofErr w:type="spellEnd"/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 xml:space="preserve"> </w:t>
      </w:r>
      <w:proofErr w:type="spellStart"/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>liệu</w:t>
      </w:r>
      <w:proofErr w:type="spellEnd"/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 xml:space="preserve"> </w:t>
      </w:r>
      <w:proofErr w:type="spellStart"/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>khi</w:t>
      </w:r>
      <w:proofErr w:type="spellEnd"/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 xml:space="preserve"> </w:t>
      </w:r>
      <w:proofErr w:type="spellStart"/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>chưa</w:t>
      </w:r>
      <w:proofErr w:type="spellEnd"/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 xml:space="preserve"> </w:t>
      </w:r>
      <w:proofErr w:type="spellStart"/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>xử</w:t>
      </w:r>
      <w:proofErr w:type="spellEnd"/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 xml:space="preserve"> </w:t>
      </w:r>
      <w:proofErr w:type="spellStart"/>
      <w:r w:rsidRPr="00F562C8">
        <w:rPr>
          <w:rFonts w:asciiTheme="majorHAnsi" w:eastAsia="Times New Roman" w:hAnsiTheme="majorHAnsi" w:cstheme="majorHAnsi"/>
          <w:i/>
          <w:iCs/>
          <w:color w:val="4F81BD" w:themeColor="accent1"/>
          <w:szCs w:val="24"/>
          <w:lang w:val="en-US"/>
        </w:rPr>
        <w:t>lý</w:t>
      </w:r>
      <w:proofErr w:type="spellEnd"/>
    </w:p>
    <w:p w14:paraId="0DB83BC8" w14:textId="39E54140" w:rsidR="009820EE" w:rsidRDefault="009820EE" w:rsidP="009820EE">
      <w:pPr>
        <w:pStyle w:val="bnhthng2"/>
        <w:rPr>
          <w:b/>
          <w:bCs/>
          <w:lang w:val="vi-VN"/>
        </w:rPr>
      </w:pPr>
      <w:r w:rsidRPr="009820EE">
        <w:rPr>
          <w:b/>
          <w:bCs/>
        </w:rPr>
        <w:t xml:space="preserve">Tập </w:t>
      </w:r>
      <w:proofErr w:type="spellStart"/>
      <w:r w:rsidRPr="009820EE">
        <w:rPr>
          <w:b/>
          <w:bCs/>
        </w:rPr>
        <w:t>dữ</w:t>
      </w:r>
      <w:proofErr w:type="spellEnd"/>
      <w:r w:rsidRPr="009820EE">
        <w:rPr>
          <w:b/>
          <w:bCs/>
        </w:rPr>
        <w:t xml:space="preserve"> </w:t>
      </w:r>
      <w:proofErr w:type="spellStart"/>
      <w:r w:rsidRPr="009820EE">
        <w:rPr>
          <w:b/>
          <w:bCs/>
        </w:rPr>
        <w:t>liệu</w:t>
      </w:r>
      <w:proofErr w:type="spellEnd"/>
      <w:r w:rsidRPr="009820EE">
        <w:rPr>
          <w:b/>
          <w:bCs/>
        </w:rPr>
        <w:t xml:space="preserve"> </w:t>
      </w:r>
      <w:proofErr w:type="spellStart"/>
      <w:r w:rsidRPr="009820EE">
        <w:rPr>
          <w:b/>
          <w:bCs/>
        </w:rPr>
        <w:t>khi</w:t>
      </w:r>
      <w:proofErr w:type="spellEnd"/>
      <w:r w:rsidRPr="009820EE">
        <w:rPr>
          <w:b/>
          <w:bCs/>
        </w:rPr>
        <w:t xml:space="preserve"> </w:t>
      </w:r>
      <w:proofErr w:type="spellStart"/>
      <w:r w:rsidRPr="009820EE">
        <w:rPr>
          <w:b/>
          <w:bCs/>
        </w:rPr>
        <w:t>đã</w:t>
      </w:r>
      <w:proofErr w:type="spellEnd"/>
      <w:r w:rsidRPr="009820EE">
        <w:rPr>
          <w:b/>
          <w:bCs/>
        </w:rPr>
        <w:t xml:space="preserve"> qua </w:t>
      </w:r>
      <w:proofErr w:type="spellStart"/>
      <w:r w:rsidRPr="009820EE">
        <w:rPr>
          <w:b/>
          <w:bCs/>
        </w:rPr>
        <w:t>tiền</w:t>
      </w:r>
      <w:proofErr w:type="spellEnd"/>
      <w:r w:rsidRPr="009820EE">
        <w:rPr>
          <w:b/>
          <w:bCs/>
        </w:rPr>
        <w:t xml:space="preserve"> </w:t>
      </w:r>
      <w:proofErr w:type="spellStart"/>
      <w:r w:rsidRPr="009820EE">
        <w:rPr>
          <w:b/>
          <w:bCs/>
        </w:rPr>
        <w:t>xử</w:t>
      </w:r>
      <w:proofErr w:type="spellEnd"/>
      <w:r w:rsidRPr="009820EE">
        <w:rPr>
          <w:b/>
          <w:bCs/>
        </w:rPr>
        <w:t xml:space="preserve"> </w:t>
      </w:r>
      <w:proofErr w:type="spellStart"/>
      <w:r w:rsidRPr="009820EE">
        <w:rPr>
          <w:b/>
          <w:bCs/>
        </w:rPr>
        <w:t>lý</w:t>
      </w:r>
      <w:proofErr w:type="spellEnd"/>
      <w:r>
        <w:rPr>
          <w:b/>
          <w:bCs/>
        </w:rPr>
        <w:t>:</w:t>
      </w:r>
    </w:p>
    <w:p w14:paraId="156FC24A" w14:textId="77777777" w:rsidR="000A7A7F" w:rsidRPr="000A7A7F" w:rsidRDefault="000A7A7F" w:rsidP="009820EE">
      <w:pPr>
        <w:pStyle w:val="bnhthng2"/>
        <w:rPr>
          <w:b/>
          <w:bCs/>
          <w:lang w:val="vi-VN"/>
        </w:rPr>
      </w:pPr>
    </w:p>
    <w:tbl>
      <w:tblPr>
        <w:tblW w:w="9373" w:type="dxa"/>
        <w:tblBorders>
          <w:top w:val="single" w:sz="4" w:space="0" w:color="DEE2E6"/>
          <w:left w:val="single" w:sz="4" w:space="0" w:color="DEE2E6"/>
          <w:bottom w:val="single" w:sz="4" w:space="0" w:color="DEE2E6"/>
          <w:right w:val="single" w:sz="4" w:space="0" w:color="DEE2E6"/>
          <w:insideH w:val="single" w:sz="4" w:space="0" w:color="DEE2E6"/>
          <w:insideV w:val="single" w:sz="4" w:space="0" w:color="DEE2E6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7"/>
        <w:gridCol w:w="5058"/>
        <w:gridCol w:w="1258"/>
      </w:tblGrid>
      <w:tr w:rsidR="000A7A7F" w14:paraId="757893EF" w14:textId="77777777" w:rsidTr="0015736B">
        <w:trPr>
          <w:tblHeader/>
        </w:trPr>
        <w:tc>
          <w:tcPr>
            <w:tcW w:w="3057" w:type="dxa"/>
            <w:tcBorders>
              <w:tl2br w:val="nil"/>
              <w:tr2bl w:val="nil"/>
            </w:tcBorders>
            <w:shd w:val="clear" w:color="auto" w:fill="FFFFFF"/>
          </w:tcPr>
          <w:p w14:paraId="55F3B4F5" w14:textId="77777777" w:rsidR="000A7A7F" w:rsidRDefault="000A7A7F" w:rsidP="0015736B">
            <w:pPr>
              <w:textAlignment w:val="top"/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proofErr w:type="spellStart"/>
            <w:r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/>
              </w:rPr>
              <w:t>Tên</w:t>
            </w:r>
            <w:proofErr w:type="spellEnd"/>
            <w:r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/>
              </w:rPr>
              <w:t>bảng</w:t>
            </w:r>
            <w:proofErr w:type="spellEnd"/>
            <w:r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5058" w:type="dxa"/>
            <w:tcBorders>
              <w:tl2br w:val="nil"/>
              <w:tr2bl w:val="nil"/>
            </w:tcBorders>
            <w:shd w:val="clear" w:color="auto" w:fill="FFFFFF"/>
          </w:tcPr>
          <w:p w14:paraId="0171F11A" w14:textId="77777777" w:rsidR="000A7A7F" w:rsidRDefault="000A7A7F" w:rsidP="0015736B">
            <w:pPr>
              <w:textAlignment w:val="top"/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proofErr w:type="spellStart"/>
            <w:r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 w:eastAsia="zh-CN" w:bidi="ar"/>
              </w:rPr>
              <w:t>Mô</w:t>
            </w:r>
            <w:proofErr w:type="spellEnd"/>
            <w:r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 w:eastAsia="zh-CN" w:bidi="ar"/>
              </w:rPr>
              <w:t>tả</w:t>
            </w:r>
            <w:proofErr w:type="spellEnd"/>
          </w:p>
        </w:tc>
        <w:tc>
          <w:tcPr>
            <w:tcW w:w="1258" w:type="dxa"/>
            <w:tcBorders>
              <w:tl2br w:val="nil"/>
              <w:tr2bl w:val="nil"/>
            </w:tcBorders>
            <w:shd w:val="clear" w:color="auto" w:fill="FFFFFF"/>
          </w:tcPr>
          <w:p w14:paraId="0B3B1A9C" w14:textId="77777777" w:rsidR="000A7A7F" w:rsidRDefault="000A7A7F" w:rsidP="0015736B">
            <w:pPr>
              <w:textAlignment w:val="top"/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proofErr w:type="spellStart"/>
            <w:r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 w:eastAsia="zh-CN" w:bidi="ar"/>
              </w:rPr>
              <w:t>Số</w:t>
            </w:r>
            <w:proofErr w:type="spellEnd"/>
            <w:r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Segoe UI" w:cs="Times New Roman"/>
                <w:b/>
                <w:bCs/>
                <w:color w:val="000000"/>
                <w:sz w:val="26"/>
                <w:szCs w:val="26"/>
                <w:lang w:val="en-US" w:eastAsia="zh-CN" w:bidi="ar"/>
              </w:rPr>
              <w:t>dòng</w:t>
            </w:r>
            <w:proofErr w:type="spellEnd"/>
          </w:p>
        </w:tc>
      </w:tr>
      <w:tr w:rsidR="000A7A7F" w14:paraId="227335B0" w14:textId="77777777" w:rsidTr="0015736B">
        <w:tc>
          <w:tcPr>
            <w:tcW w:w="3057" w:type="dxa"/>
            <w:tcBorders>
              <w:tl2br w:val="nil"/>
              <w:tr2bl w:val="nil"/>
            </w:tcBorders>
            <w:shd w:val="clear" w:color="auto" w:fill="FFFFFF"/>
          </w:tcPr>
          <w:p w14:paraId="2DD0252F" w14:textId="599C8359" w:rsidR="000A7A7F" w:rsidRPr="00B617CA" w:rsidRDefault="000A7A7F" w:rsidP="0015736B">
            <w:pPr>
              <w:textAlignment w:val="top"/>
              <w:rPr>
                <w:rFonts w:eastAsia="Segoe UI" w:cs="Times New Roman"/>
                <w:color w:val="000000"/>
                <w:szCs w:val="24"/>
                <w:lang w:val="vi-VN"/>
              </w:rPr>
            </w:pPr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 </w:t>
            </w:r>
            <w:r w:rsidR="00B617CA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ORDER</w:t>
            </w:r>
          </w:p>
        </w:tc>
        <w:tc>
          <w:tcPr>
            <w:tcW w:w="5058" w:type="dxa"/>
            <w:tcBorders>
              <w:tl2br w:val="nil"/>
              <w:tr2bl w:val="nil"/>
            </w:tcBorders>
            <w:shd w:val="clear" w:color="auto" w:fill="FFFFFF"/>
          </w:tcPr>
          <w:p w14:paraId="252F46C8" w14:textId="7CA3BDA8" w:rsidR="000A7A7F" w:rsidRPr="00A00AA5" w:rsidRDefault="000A7A7F" w:rsidP="0015736B">
            <w:pPr>
              <w:textAlignment w:val="top"/>
              <w:rPr>
                <w:rFonts w:eastAsia="Segoe UI" w:cs="Times New Roman"/>
                <w:color w:val="000000"/>
                <w:szCs w:val="24"/>
                <w:lang w:val="vi-VN"/>
              </w:rPr>
            </w:pP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lưu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trữ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thông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 xml:space="preserve"> tin</w:t>
            </w:r>
            <w:r w:rsidR="00A00AA5"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  <w:t xml:space="preserve"> về các đơn hàng</w:t>
            </w:r>
          </w:p>
        </w:tc>
        <w:tc>
          <w:tcPr>
            <w:tcW w:w="1258" w:type="dxa"/>
            <w:tcBorders>
              <w:tl2br w:val="nil"/>
              <w:tr2bl w:val="nil"/>
            </w:tcBorders>
            <w:shd w:val="clear" w:color="auto" w:fill="FFFFFF"/>
          </w:tcPr>
          <w:p w14:paraId="21BB1DCE" w14:textId="3E402A86" w:rsidR="000A7A7F" w:rsidRDefault="00B8754F" w:rsidP="0015736B">
            <w:pPr>
              <w:textAlignment w:val="top"/>
              <w:rPr>
                <w:rFonts w:eastAsia="Segoe UI" w:cs="Times New Roman"/>
                <w:color w:val="000000"/>
                <w:szCs w:val="24"/>
                <w:lang w:val="en-US"/>
              </w:rPr>
            </w:pPr>
            <w:r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  <w:t>11288</w:t>
            </w:r>
            <w:r w:rsidR="000A7A7F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 xml:space="preserve"> </w:t>
            </w:r>
            <w:proofErr w:type="spellStart"/>
            <w:r w:rsidR="000A7A7F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dòng</w:t>
            </w:r>
            <w:proofErr w:type="spellEnd"/>
          </w:p>
        </w:tc>
      </w:tr>
      <w:tr w:rsidR="00853A40" w14:paraId="5CC6362E" w14:textId="77777777" w:rsidTr="007A0016">
        <w:tc>
          <w:tcPr>
            <w:tcW w:w="3057" w:type="dxa"/>
            <w:tcBorders>
              <w:tl2br w:val="nil"/>
              <w:tr2bl w:val="nil"/>
            </w:tcBorders>
            <w:shd w:val="clear" w:color="auto" w:fill="FFFFFF"/>
          </w:tcPr>
          <w:p w14:paraId="5CF54788" w14:textId="2D5F92D7" w:rsidR="00853A40" w:rsidRPr="004121B4" w:rsidRDefault="004121B4" w:rsidP="007A0016">
            <w:pPr>
              <w:textAlignment w:val="top"/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</w:pPr>
            <w:r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  <w:t>ORDER_DETAIL</w:t>
            </w:r>
          </w:p>
        </w:tc>
        <w:tc>
          <w:tcPr>
            <w:tcW w:w="5058" w:type="dxa"/>
            <w:tcBorders>
              <w:tl2br w:val="nil"/>
              <w:tr2bl w:val="nil"/>
            </w:tcBorders>
            <w:shd w:val="clear" w:color="auto" w:fill="FFFFFF"/>
          </w:tcPr>
          <w:p w14:paraId="48C6044C" w14:textId="7443B6C9" w:rsidR="00853A40" w:rsidRPr="00850894" w:rsidRDefault="00850894" w:rsidP="007A0016">
            <w:pPr>
              <w:textAlignment w:val="top"/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</w:pPr>
            <w:r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  <w:t>Lưu trữ thông tin về chi tiết các đơn hàng</w:t>
            </w:r>
          </w:p>
        </w:tc>
        <w:tc>
          <w:tcPr>
            <w:tcW w:w="1258" w:type="dxa"/>
            <w:tcBorders>
              <w:tl2br w:val="nil"/>
              <w:tr2bl w:val="nil"/>
            </w:tcBorders>
            <w:shd w:val="clear" w:color="auto" w:fill="FFFFFF"/>
          </w:tcPr>
          <w:p w14:paraId="6F9FB3EB" w14:textId="2FB1047C" w:rsidR="00853A40" w:rsidRDefault="00D957E0" w:rsidP="007A0016">
            <w:pPr>
              <w:textAlignment w:val="top"/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</w:pPr>
            <w:r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  <w:t>17986 dòng</w:t>
            </w:r>
          </w:p>
        </w:tc>
      </w:tr>
      <w:tr w:rsidR="000A7A7F" w14:paraId="3F72ECE6" w14:textId="77777777" w:rsidTr="0015736B">
        <w:tc>
          <w:tcPr>
            <w:tcW w:w="3057" w:type="dxa"/>
            <w:tcBorders>
              <w:tl2br w:val="nil"/>
              <w:tr2bl w:val="nil"/>
            </w:tcBorders>
            <w:shd w:val="clear" w:color="auto" w:fill="FFFFFF"/>
          </w:tcPr>
          <w:p w14:paraId="38DF7036" w14:textId="43BBA44D" w:rsidR="000A7A7F" w:rsidRPr="00B617CA" w:rsidRDefault="000A7A7F" w:rsidP="0015736B">
            <w:pPr>
              <w:textAlignment w:val="top"/>
              <w:rPr>
                <w:rFonts w:eastAsia="Segoe UI" w:cs="Times New Roman"/>
                <w:color w:val="000000"/>
                <w:szCs w:val="24"/>
                <w:lang w:val="vi-VN"/>
              </w:rPr>
            </w:pPr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 </w:t>
            </w:r>
            <w:r>
              <w:rPr>
                <w:rStyle w:val="HTMLCode"/>
                <w:rFonts w:ascii="Times New Roman" w:eastAsia="monospace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C</w:t>
            </w:r>
            <w:r w:rsidR="00B617CA">
              <w:rPr>
                <w:rStyle w:val="HTMLCode"/>
                <w:rFonts w:ascii="Times New Roman" w:eastAsia="monospace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ATEGORY</w:t>
            </w:r>
          </w:p>
        </w:tc>
        <w:tc>
          <w:tcPr>
            <w:tcW w:w="5058" w:type="dxa"/>
            <w:tcBorders>
              <w:tl2br w:val="nil"/>
              <w:tr2bl w:val="nil"/>
            </w:tcBorders>
            <w:shd w:val="clear" w:color="auto" w:fill="FFFFFF"/>
          </w:tcPr>
          <w:p w14:paraId="6EE0A832" w14:textId="4C8A0F6E" w:rsidR="000A7A7F" w:rsidRPr="00A00AA5" w:rsidRDefault="000A7A7F" w:rsidP="0015736B">
            <w:pPr>
              <w:textAlignment w:val="top"/>
              <w:rPr>
                <w:rFonts w:eastAsia="Segoe UI" w:cs="Times New Roman"/>
                <w:color w:val="000000"/>
                <w:szCs w:val="24"/>
                <w:lang w:val="vi-VN"/>
              </w:rPr>
            </w:pP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lưu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trữ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thông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 xml:space="preserve"> tin </w:t>
            </w:r>
            <w:proofErr w:type="spellStart"/>
            <w:r w:rsidR="00A00AA5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phân</w:t>
            </w:r>
            <w:proofErr w:type="spellEnd"/>
            <w:r w:rsidR="00A00AA5"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  <w:t xml:space="preserve"> loại sản phẩm</w:t>
            </w:r>
          </w:p>
        </w:tc>
        <w:tc>
          <w:tcPr>
            <w:tcW w:w="1258" w:type="dxa"/>
            <w:tcBorders>
              <w:tl2br w:val="nil"/>
              <w:tr2bl w:val="nil"/>
            </w:tcBorders>
            <w:shd w:val="clear" w:color="auto" w:fill="FFFFFF"/>
          </w:tcPr>
          <w:p w14:paraId="3BA18B89" w14:textId="7C0D58AF" w:rsidR="000A7A7F" w:rsidRDefault="00470E24" w:rsidP="0015736B">
            <w:pPr>
              <w:textAlignment w:val="top"/>
              <w:rPr>
                <w:rFonts w:eastAsia="Segoe UI" w:cs="Times New Roman"/>
                <w:color w:val="000000"/>
                <w:szCs w:val="24"/>
              </w:rPr>
            </w:pPr>
            <w:r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  <w:t>42</w:t>
            </w:r>
            <w:r w:rsidR="000A7A7F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 </w:t>
            </w:r>
            <w:proofErr w:type="spellStart"/>
            <w:r w:rsidR="000A7A7F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dòng</w:t>
            </w:r>
            <w:proofErr w:type="spellEnd"/>
          </w:p>
        </w:tc>
      </w:tr>
      <w:tr w:rsidR="000A7A7F" w14:paraId="66066A92" w14:textId="77777777" w:rsidTr="0015736B">
        <w:tc>
          <w:tcPr>
            <w:tcW w:w="3057" w:type="dxa"/>
            <w:tcBorders>
              <w:tl2br w:val="nil"/>
              <w:tr2bl w:val="nil"/>
            </w:tcBorders>
            <w:shd w:val="clear" w:color="auto" w:fill="FFFFFF"/>
          </w:tcPr>
          <w:p w14:paraId="36F6FD23" w14:textId="687CB8A7" w:rsidR="000A7A7F" w:rsidRPr="00A00AA5" w:rsidRDefault="000A7A7F" w:rsidP="0015736B">
            <w:pPr>
              <w:textAlignment w:val="top"/>
              <w:rPr>
                <w:rFonts w:eastAsia="Segoe UI" w:cs="Times New Roman"/>
                <w:color w:val="000000"/>
                <w:szCs w:val="24"/>
                <w:lang w:val="vi-VN"/>
              </w:rPr>
            </w:pPr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 </w:t>
            </w:r>
            <w:r>
              <w:rPr>
                <w:rStyle w:val="HTMLCode"/>
                <w:rFonts w:ascii="Times New Roman" w:eastAsia="monospace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CUST</w:t>
            </w:r>
            <w:r w:rsidR="00A00AA5">
              <w:rPr>
                <w:rStyle w:val="HTMLCode"/>
                <w:rFonts w:ascii="Times New Roman" w:eastAsia="monospace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OME</w:t>
            </w:r>
            <w:r w:rsidR="00A00AA5">
              <w:rPr>
                <w:rStyle w:val="HTMLCode"/>
                <w:rFonts w:ascii="Times New Roman" w:eastAsia="monospace" w:hAnsi="Times New Roman" w:cs="Times New Roman"/>
                <w:color w:val="000000"/>
                <w:sz w:val="24"/>
                <w:szCs w:val="24"/>
                <w:lang w:val="vi-VN" w:eastAsia="zh-CN" w:bidi="ar"/>
              </w:rPr>
              <w:t>R</w:t>
            </w:r>
          </w:p>
        </w:tc>
        <w:tc>
          <w:tcPr>
            <w:tcW w:w="5058" w:type="dxa"/>
            <w:tcBorders>
              <w:tl2br w:val="nil"/>
              <w:tr2bl w:val="nil"/>
            </w:tcBorders>
            <w:shd w:val="clear" w:color="auto" w:fill="FFFFFF"/>
          </w:tcPr>
          <w:p w14:paraId="3C59E96D" w14:textId="77777777" w:rsidR="000A7A7F" w:rsidRDefault="000A7A7F" w:rsidP="0015736B">
            <w:pPr>
              <w:textAlignment w:val="top"/>
              <w:rPr>
                <w:rFonts w:eastAsia="Segoe UI" w:cs="Times New Roman"/>
                <w:color w:val="000000"/>
                <w:szCs w:val="24"/>
                <w:lang w:val="en-US"/>
              </w:rPr>
            </w:pPr>
            <w:proofErr w:type="spellStart"/>
            <w:r>
              <w:rPr>
                <w:rFonts w:eastAsia="Segoe UI" w:cs="Times New Roman"/>
                <w:color w:val="000000"/>
                <w:szCs w:val="24"/>
                <w:lang w:val="en-US"/>
              </w:rPr>
              <w:t>lưu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/>
              </w:rPr>
              <w:t>trữ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/>
              </w:rPr>
              <w:t>thông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/>
              </w:rPr>
              <w:t xml:space="preserve"> tin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/>
              </w:rPr>
              <w:t>khách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/>
              </w:rPr>
              <w:t>hàng</w:t>
            </w:r>
            <w:proofErr w:type="spellEnd"/>
          </w:p>
        </w:tc>
        <w:tc>
          <w:tcPr>
            <w:tcW w:w="1258" w:type="dxa"/>
            <w:tcBorders>
              <w:tl2br w:val="nil"/>
              <w:tr2bl w:val="nil"/>
            </w:tcBorders>
            <w:shd w:val="clear" w:color="auto" w:fill="FFFFFF"/>
          </w:tcPr>
          <w:p w14:paraId="605CDFE6" w14:textId="0F5CEA33" w:rsidR="000A7A7F" w:rsidRDefault="00470E24" w:rsidP="0015736B">
            <w:pPr>
              <w:textAlignment w:val="top"/>
              <w:rPr>
                <w:rFonts w:eastAsia="Segoe UI" w:cs="Times New Roman"/>
                <w:color w:val="000000"/>
                <w:szCs w:val="24"/>
              </w:rPr>
            </w:pPr>
            <w:r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  <w:t>7603</w:t>
            </w:r>
            <w:r w:rsidR="000A7A7F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 </w:t>
            </w:r>
            <w:proofErr w:type="spellStart"/>
            <w:r w:rsidR="000A7A7F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dòng</w:t>
            </w:r>
            <w:proofErr w:type="spellEnd"/>
          </w:p>
        </w:tc>
      </w:tr>
      <w:tr w:rsidR="000A7A7F" w14:paraId="588CDD60" w14:textId="77777777" w:rsidTr="0015736B">
        <w:tc>
          <w:tcPr>
            <w:tcW w:w="3057" w:type="dxa"/>
            <w:tcBorders>
              <w:tl2br w:val="nil"/>
              <w:tr2bl w:val="nil"/>
            </w:tcBorders>
            <w:shd w:val="clear" w:color="auto" w:fill="FFFFFF"/>
          </w:tcPr>
          <w:p w14:paraId="1F335216" w14:textId="1CDC0276" w:rsidR="000A7A7F" w:rsidRPr="00A00AA5" w:rsidRDefault="000A7A7F" w:rsidP="0015736B">
            <w:pPr>
              <w:textAlignment w:val="top"/>
              <w:rPr>
                <w:rFonts w:eastAsia="Segoe UI" w:cs="Times New Roman"/>
                <w:color w:val="000000"/>
                <w:szCs w:val="24"/>
                <w:lang w:val="vi-VN"/>
              </w:rPr>
            </w:pPr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 </w:t>
            </w:r>
            <w:r w:rsidR="00A00AA5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SHIPPING</w:t>
            </w:r>
            <w:r w:rsidR="00A00AA5"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  <w:t xml:space="preserve"> </w:t>
            </w:r>
          </w:p>
        </w:tc>
        <w:tc>
          <w:tcPr>
            <w:tcW w:w="5058" w:type="dxa"/>
            <w:tcBorders>
              <w:tl2br w:val="nil"/>
              <w:tr2bl w:val="nil"/>
            </w:tcBorders>
            <w:shd w:val="clear" w:color="auto" w:fill="FFFFFF"/>
          </w:tcPr>
          <w:p w14:paraId="0EE0D0D0" w14:textId="73477578" w:rsidR="000A7A7F" w:rsidRPr="00A00AA5" w:rsidRDefault="000A7A7F" w:rsidP="0015736B">
            <w:pPr>
              <w:textAlignment w:val="top"/>
              <w:rPr>
                <w:rFonts w:eastAsia="Segoe UI" w:cs="Times New Roman"/>
                <w:color w:val="000000"/>
                <w:szCs w:val="24"/>
                <w:lang w:val="vi-VN"/>
              </w:rPr>
            </w:pPr>
            <w:proofErr w:type="spellStart"/>
            <w:r>
              <w:rPr>
                <w:rFonts w:eastAsia="Segoe UI" w:cs="Times New Roman"/>
                <w:color w:val="000000"/>
                <w:szCs w:val="24"/>
                <w:lang w:val="en-US"/>
              </w:rPr>
              <w:t>lưu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/>
              </w:rPr>
              <w:t>trữ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/>
              </w:rPr>
              <w:t>thông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/>
              </w:rPr>
              <w:t xml:space="preserve"> tin</w:t>
            </w:r>
            <w:r w:rsidR="00A00AA5">
              <w:rPr>
                <w:rFonts w:eastAsia="Segoe UI" w:cs="Times New Roman"/>
                <w:color w:val="000000"/>
                <w:szCs w:val="24"/>
                <w:lang w:val="vi-VN"/>
              </w:rPr>
              <w:t xml:space="preserve"> vận chuyển</w:t>
            </w:r>
          </w:p>
        </w:tc>
        <w:tc>
          <w:tcPr>
            <w:tcW w:w="1258" w:type="dxa"/>
            <w:tcBorders>
              <w:tl2br w:val="nil"/>
              <w:tr2bl w:val="nil"/>
            </w:tcBorders>
            <w:shd w:val="clear" w:color="auto" w:fill="FFFFFF"/>
          </w:tcPr>
          <w:p w14:paraId="61B78597" w14:textId="2E93FCE1" w:rsidR="000A7A7F" w:rsidRDefault="000A7A7F" w:rsidP="0015736B">
            <w:pPr>
              <w:textAlignment w:val="top"/>
              <w:rPr>
                <w:rFonts w:eastAsia="Segoe UI" w:cs="Times New Roman"/>
                <w:color w:val="000000"/>
                <w:szCs w:val="24"/>
              </w:rPr>
            </w:pPr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1</w:t>
            </w:r>
            <w:r w:rsidR="00B4306E"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  <w:t>1288</w:t>
            </w:r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 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dòng</w:t>
            </w:r>
            <w:proofErr w:type="spellEnd"/>
          </w:p>
        </w:tc>
      </w:tr>
      <w:tr w:rsidR="000A7A7F" w14:paraId="2CC1C41A" w14:textId="77777777" w:rsidTr="0015736B">
        <w:tc>
          <w:tcPr>
            <w:tcW w:w="3057" w:type="dxa"/>
            <w:tcBorders>
              <w:tl2br w:val="nil"/>
              <w:tr2bl w:val="nil"/>
            </w:tcBorders>
            <w:shd w:val="clear" w:color="auto" w:fill="FFFFFF"/>
          </w:tcPr>
          <w:p w14:paraId="2F159ED1" w14:textId="5FD105D8" w:rsidR="000A7A7F" w:rsidRPr="00A00AA5" w:rsidRDefault="000A7A7F" w:rsidP="0015736B">
            <w:pPr>
              <w:textAlignment w:val="top"/>
              <w:rPr>
                <w:rFonts w:eastAsia="Segoe UI" w:cs="Times New Roman"/>
                <w:color w:val="000000"/>
                <w:szCs w:val="24"/>
                <w:lang w:val="vi-VN"/>
              </w:rPr>
            </w:pPr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 </w:t>
            </w:r>
            <w:r w:rsidR="00A00AA5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PRODUCT</w:t>
            </w:r>
          </w:p>
        </w:tc>
        <w:tc>
          <w:tcPr>
            <w:tcW w:w="5058" w:type="dxa"/>
            <w:tcBorders>
              <w:tl2br w:val="nil"/>
              <w:tr2bl w:val="nil"/>
            </w:tcBorders>
            <w:shd w:val="clear" w:color="auto" w:fill="FFFFFF"/>
          </w:tcPr>
          <w:p w14:paraId="6B7A83D3" w14:textId="3508DD16" w:rsidR="000A7A7F" w:rsidRDefault="000A7A7F" w:rsidP="0015736B">
            <w:pPr>
              <w:textAlignment w:val="top"/>
              <w:rPr>
                <w:rFonts w:eastAsia="Segoe UI" w:cs="Times New Roman"/>
                <w:color w:val="000000"/>
                <w:szCs w:val="24"/>
              </w:rPr>
            </w:pP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lưu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trữ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thông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 xml:space="preserve"> tin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sản</w:t>
            </w:r>
            <w:proofErr w:type="spellEnd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phẩm</w:t>
            </w:r>
            <w:proofErr w:type="spellEnd"/>
          </w:p>
        </w:tc>
        <w:tc>
          <w:tcPr>
            <w:tcW w:w="1258" w:type="dxa"/>
            <w:tcBorders>
              <w:tl2br w:val="nil"/>
              <w:tr2bl w:val="nil"/>
            </w:tcBorders>
            <w:shd w:val="clear" w:color="auto" w:fill="FFFFFF"/>
          </w:tcPr>
          <w:p w14:paraId="562035EE" w14:textId="261869A1" w:rsidR="000A7A7F" w:rsidRDefault="00BB5442" w:rsidP="0015736B">
            <w:pPr>
              <w:textAlignment w:val="top"/>
              <w:rPr>
                <w:rFonts w:eastAsia="Segoe UI" w:cs="Times New Roman"/>
                <w:color w:val="000000"/>
                <w:szCs w:val="24"/>
              </w:rPr>
            </w:pPr>
            <w:r>
              <w:rPr>
                <w:rFonts w:eastAsia="Segoe UI" w:cs="Times New Roman"/>
                <w:color w:val="000000"/>
                <w:szCs w:val="24"/>
                <w:lang w:val="vi-VN" w:eastAsia="zh-CN" w:bidi="ar"/>
              </w:rPr>
              <w:t>90</w:t>
            </w:r>
            <w:r w:rsidR="000A7A7F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 </w:t>
            </w:r>
            <w:proofErr w:type="spellStart"/>
            <w:r w:rsidR="000A7A7F">
              <w:rPr>
                <w:rFonts w:eastAsia="Segoe UI" w:cs="Times New Roman"/>
                <w:color w:val="000000"/>
                <w:szCs w:val="24"/>
                <w:lang w:val="en-US" w:eastAsia="zh-CN" w:bidi="ar"/>
              </w:rPr>
              <w:t>dòng</w:t>
            </w:r>
            <w:proofErr w:type="spellEnd"/>
          </w:p>
        </w:tc>
      </w:tr>
    </w:tbl>
    <w:p w14:paraId="7CA3F265" w14:textId="77777777" w:rsidR="009820EE" w:rsidRDefault="009820EE" w:rsidP="009820EE">
      <w:pPr>
        <w:pStyle w:val="bnhthng2"/>
        <w:rPr>
          <w:b/>
          <w:bCs/>
          <w:lang w:val="vi-VN"/>
        </w:rPr>
      </w:pPr>
    </w:p>
    <w:p w14:paraId="38D7A870" w14:textId="73BDBB14" w:rsidR="00DD61F1" w:rsidRDefault="00DD61F1" w:rsidP="009820EE">
      <w:pPr>
        <w:pStyle w:val="bnhthng2"/>
        <w:rPr>
          <w:b/>
          <w:bCs/>
          <w:lang w:val="vi-VN"/>
        </w:rPr>
      </w:pPr>
      <w:r>
        <w:rPr>
          <w:b/>
          <w:bCs/>
          <w:lang w:val="vi-VN"/>
        </w:rPr>
        <w:t xml:space="preserve">Bảng </w:t>
      </w:r>
      <w:r w:rsidR="00870EC2">
        <w:rPr>
          <w:b/>
          <w:bCs/>
          <w:lang w:val="vi-VN"/>
        </w:rPr>
        <w:t>ORDER</w:t>
      </w:r>
    </w:p>
    <w:p w14:paraId="3AF0C4D9" w14:textId="77777777" w:rsidR="002368FD" w:rsidRDefault="002368FD" w:rsidP="009820EE">
      <w:pPr>
        <w:pStyle w:val="bnhthng2"/>
        <w:rPr>
          <w:b/>
          <w:bCs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7578C" w14:paraId="3F597605" w14:textId="77777777" w:rsidTr="00C7578C">
        <w:tc>
          <w:tcPr>
            <w:tcW w:w="4148" w:type="dxa"/>
            <w:vAlign w:val="center"/>
          </w:tcPr>
          <w:p w14:paraId="013B8C88" w14:textId="23EEFF8D" w:rsidR="00C7578C" w:rsidRDefault="00C7578C" w:rsidP="00C7578C">
            <w:pPr>
              <w:pStyle w:val="bnhthng2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t>Biến</w:t>
            </w:r>
          </w:p>
        </w:tc>
        <w:tc>
          <w:tcPr>
            <w:tcW w:w="4148" w:type="dxa"/>
            <w:vAlign w:val="center"/>
          </w:tcPr>
          <w:p w14:paraId="648AE3FE" w14:textId="691C748A" w:rsidR="00C7578C" w:rsidRDefault="00C7578C" w:rsidP="00C7578C">
            <w:pPr>
              <w:pStyle w:val="bnhthng2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t>Mô tả</w:t>
            </w:r>
          </w:p>
        </w:tc>
      </w:tr>
      <w:tr w:rsidR="00C7578C" w14:paraId="4DF27B02" w14:textId="77777777" w:rsidTr="00C7578C">
        <w:tc>
          <w:tcPr>
            <w:tcW w:w="4148" w:type="dxa"/>
          </w:tcPr>
          <w:p w14:paraId="66116E96" w14:textId="0BF321C9" w:rsidR="00C7578C" w:rsidRPr="005243EB" w:rsidRDefault="005243EB" w:rsidP="009820EE">
            <w:pPr>
              <w:pStyle w:val="bnhthng2"/>
              <w:rPr>
                <w:lang w:val="vi-VN"/>
              </w:rPr>
            </w:pPr>
            <w:r w:rsidRPr="005243EB">
              <w:rPr>
                <w:lang w:val="vi-VN"/>
              </w:rPr>
              <w:t>Order Id</w:t>
            </w:r>
          </w:p>
        </w:tc>
        <w:tc>
          <w:tcPr>
            <w:tcW w:w="4148" w:type="dxa"/>
          </w:tcPr>
          <w:p w14:paraId="45CC695A" w14:textId="1316CDC8" w:rsidR="00C7578C" w:rsidRPr="00E579D8" w:rsidRDefault="00E579D8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Mã đơn hàng</w:t>
            </w:r>
            <w:r w:rsidR="00BA5828">
              <w:rPr>
                <w:lang w:val="vi-VN"/>
              </w:rPr>
              <w:t xml:space="preserve"> (</w:t>
            </w:r>
            <w:r w:rsidR="00B90936">
              <w:rPr>
                <w:lang w:val="vi-VN"/>
              </w:rPr>
              <w:t>Khóa chính</w:t>
            </w:r>
            <w:r w:rsidR="00BA5828">
              <w:rPr>
                <w:lang w:val="vi-VN"/>
              </w:rPr>
              <w:t>)</w:t>
            </w:r>
          </w:p>
        </w:tc>
      </w:tr>
      <w:tr w:rsidR="00C7578C" w14:paraId="73417BDB" w14:textId="77777777" w:rsidTr="00C7578C">
        <w:tc>
          <w:tcPr>
            <w:tcW w:w="4148" w:type="dxa"/>
          </w:tcPr>
          <w:p w14:paraId="6A65E958" w14:textId="6DC4FF18" w:rsidR="00C7578C" w:rsidRPr="00383AA1" w:rsidRDefault="00383AA1" w:rsidP="009820EE">
            <w:pPr>
              <w:pStyle w:val="bnhthng2"/>
              <w:rPr>
                <w:lang w:val="vi-VN"/>
              </w:rPr>
            </w:pPr>
            <w:r w:rsidRPr="00383AA1">
              <w:rPr>
                <w:lang w:val="vi-VN"/>
              </w:rPr>
              <w:t>Type</w:t>
            </w:r>
          </w:p>
        </w:tc>
        <w:tc>
          <w:tcPr>
            <w:tcW w:w="4148" w:type="dxa"/>
          </w:tcPr>
          <w:p w14:paraId="62B5CB34" w14:textId="28C3D6DE" w:rsidR="00C7578C" w:rsidRPr="00E579D8" w:rsidRDefault="000B2769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 xml:space="preserve">Hình </w:t>
            </w:r>
            <w:r w:rsidR="00B90936">
              <w:rPr>
                <w:lang w:val="vi-VN"/>
              </w:rPr>
              <w:t>thức thanh toán</w:t>
            </w:r>
          </w:p>
        </w:tc>
      </w:tr>
      <w:tr w:rsidR="00C7578C" w14:paraId="327E673E" w14:textId="77777777" w:rsidTr="00C7578C">
        <w:tc>
          <w:tcPr>
            <w:tcW w:w="4148" w:type="dxa"/>
          </w:tcPr>
          <w:p w14:paraId="3B05DC2F" w14:textId="5F332487" w:rsidR="00C7578C" w:rsidRPr="00555629" w:rsidRDefault="00555629" w:rsidP="009820EE">
            <w:pPr>
              <w:pStyle w:val="bnhthng2"/>
              <w:rPr>
                <w:lang w:val="vi-VN"/>
              </w:rPr>
            </w:pPr>
            <w:r w:rsidRPr="00555629">
              <w:rPr>
                <w:lang w:val="vi-VN"/>
              </w:rPr>
              <w:t>Market</w:t>
            </w:r>
          </w:p>
        </w:tc>
        <w:tc>
          <w:tcPr>
            <w:tcW w:w="4148" w:type="dxa"/>
          </w:tcPr>
          <w:p w14:paraId="6ADCC4FF" w14:textId="21C5FB44" w:rsidR="00C7578C" w:rsidRPr="00E579D8" w:rsidRDefault="00B90936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Thị trường</w:t>
            </w:r>
          </w:p>
        </w:tc>
      </w:tr>
      <w:tr w:rsidR="00C7578C" w14:paraId="0949A9F6" w14:textId="77777777" w:rsidTr="00C7578C">
        <w:tc>
          <w:tcPr>
            <w:tcW w:w="4148" w:type="dxa"/>
          </w:tcPr>
          <w:p w14:paraId="364B9210" w14:textId="36AC2823" w:rsidR="00C7578C" w:rsidRPr="00555629" w:rsidRDefault="00555629" w:rsidP="009820EE">
            <w:pPr>
              <w:pStyle w:val="bnhthng2"/>
              <w:rPr>
                <w:lang w:val="vi-VN"/>
              </w:rPr>
            </w:pPr>
            <w:r w:rsidRPr="00555629">
              <w:rPr>
                <w:lang w:val="vi-VN"/>
              </w:rPr>
              <w:t>Order City</w:t>
            </w:r>
          </w:p>
        </w:tc>
        <w:tc>
          <w:tcPr>
            <w:tcW w:w="4148" w:type="dxa"/>
          </w:tcPr>
          <w:p w14:paraId="0C2F2FCE" w14:textId="1ECEA129" w:rsidR="00C7578C" w:rsidRPr="00E579D8" w:rsidRDefault="00B90936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Thành phố đặt đơn hàng</w:t>
            </w:r>
          </w:p>
        </w:tc>
      </w:tr>
      <w:tr w:rsidR="00C7578C" w14:paraId="5B2F62BC" w14:textId="77777777" w:rsidTr="00C7578C">
        <w:tc>
          <w:tcPr>
            <w:tcW w:w="4148" w:type="dxa"/>
          </w:tcPr>
          <w:p w14:paraId="6A09F7B7" w14:textId="563551E4" w:rsidR="00C7578C" w:rsidRPr="00555629" w:rsidRDefault="00555629" w:rsidP="009820EE">
            <w:pPr>
              <w:pStyle w:val="bnhthng2"/>
              <w:rPr>
                <w:lang w:val="vi-VN"/>
              </w:rPr>
            </w:pPr>
            <w:r w:rsidRPr="00555629">
              <w:rPr>
                <w:lang w:val="vi-VN"/>
              </w:rPr>
              <w:t>Order Country</w:t>
            </w:r>
          </w:p>
        </w:tc>
        <w:tc>
          <w:tcPr>
            <w:tcW w:w="4148" w:type="dxa"/>
          </w:tcPr>
          <w:p w14:paraId="1B710DE9" w14:textId="7197BA92" w:rsidR="00C7578C" w:rsidRPr="00E579D8" w:rsidRDefault="00B90936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Đất nước đặt đơn hàng</w:t>
            </w:r>
          </w:p>
        </w:tc>
      </w:tr>
      <w:tr w:rsidR="00C7578C" w14:paraId="5BEBB6A2" w14:textId="77777777" w:rsidTr="00C7578C">
        <w:tc>
          <w:tcPr>
            <w:tcW w:w="4148" w:type="dxa"/>
          </w:tcPr>
          <w:p w14:paraId="43EB9DE3" w14:textId="330A81A1" w:rsidR="00C7578C" w:rsidRPr="00555629" w:rsidRDefault="00555629" w:rsidP="009820EE">
            <w:pPr>
              <w:pStyle w:val="bnhthng2"/>
              <w:rPr>
                <w:lang w:val="vi-VN"/>
              </w:rPr>
            </w:pPr>
            <w:r w:rsidRPr="00555629">
              <w:rPr>
                <w:lang w:val="vi-VN"/>
              </w:rPr>
              <w:t>Order Customer Id</w:t>
            </w:r>
          </w:p>
        </w:tc>
        <w:tc>
          <w:tcPr>
            <w:tcW w:w="4148" w:type="dxa"/>
          </w:tcPr>
          <w:p w14:paraId="4114F444" w14:textId="00000E63" w:rsidR="00C7578C" w:rsidRPr="00E579D8" w:rsidRDefault="00B90936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Mã khách hàng</w:t>
            </w:r>
            <w:r w:rsidR="00984347">
              <w:rPr>
                <w:lang w:val="vi-VN"/>
              </w:rPr>
              <w:t xml:space="preserve"> (Khóa ngoại trỏ đến CUSTOMER(</w:t>
            </w:r>
            <w:r w:rsidR="00BD26CD">
              <w:rPr>
                <w:lang w:val="vi-VN"/>
              </w:rPr>
              <w:t>CustomerId</w:t>
            </w:r>
            <w:r w:rsidR="00984347">
              <w:rPr>
                <w:lang w:val="vi-VN"/>
              </w:rPr>
              <w:t>))</w:t>
            </w:r>
          </w:p>
        </w:tc>
      </w:tr>
      <w:tr w:rsidR="00C7578C" w14:paraId="06E7124B" w14:textId="77777777" w:rsidTr="00C7578C">
        <w:tc>
          <w:tcPr>
            <w:tcW w:w="4148" w:type="dxa"/>
          </w:tcPr>
          <w:p w14:paraId="7CCA4E33" w14:textId="5AB1986C" w:rsidR="00C7578C" w:rsidRPr="00316E38" w:rsidRDefault="00316E38" w:rsidP="009820EE">
            <w:pPr>
              <w:pStyle w:val="bnhthng2"/>
              <w:rPr>
                <w:lang w:val="vi-VN"/>
              </w:rPr>
            </w:pPr>
            <w:r w:rsidRPr="00316E38">
              <w:rPr>
                <w:lang w:val="vi-VN"/>
              </w:rPr>
              <w:t>order date (DateOrders)</w:t>
            </w:r>
          </w:p>
        </w:tc>
        <w:tc>
          <w:tcPr>
            <w:tcW w:w="4148" w:type="dxa"/>
          </w:tcPr>
          <w:p w14:paraId="7826E333" w14:textId="04EAD794" w:rsidR="00C7578C" w:rsidRPr="00E579D8" w:rsidRDefault="00B90936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Ngày đặt hàng</w:t>
            </w:r>
          </w:p>
        </w:tc>
      </w:tr>
      <w:tr w:rsidR="00C7578C" w14:paraId="0E717755" w14:textId="77777777" w:rsidTr="00C7578C">
        <w:tc>
          <w:tcPr>
            <w:tcW w:w="4148" w:type="dxa"/>
          </w:tcPr>
          <w:p w14:paraId="4A230729" w14:textId="3E3CECF5" w:rsidR="00C7578C" w:rsidRPr="00975C88" w:rsidRDefault="00975C88" w:rsidP="009820EE">
            <w:pPr>
              <w:pStyle w:val="bnhthng2"/>
              <w:rPr>
                <w:lang w:val="vi-VN"/>
              </w:rPr>
            </w:pPr>
            <w:r w:rsidRPr="00975C88">
              <w:rPr>
                <w:lang w:val="vi-VN"/>
              </w:rPr>
              <w:t>Order Region</w:t>
            </w:r>
          </w:p>
        </w:tc>
        <w:tc>
          <w:tcPr>
            <w:tcW w:w="4148" w:type="dxa"/>
          </w:tcPr>
          <w:p w14:paraId="3CD6907A" w14:textId="3D9289D2" w:rsidR="00C7578C" w:rsidRPr="00E579D8" w:rsidRDefault="004A5ED6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Khu vực đặt đơn hàng</w:t>
            </w:r>
          </w:p>
        </w:tc>
      </w:tr>
      <w:tr w:rsidR="00C7578C" w14:paraId="26F11C65" w14:textId="77777777" w:rsidTr="00C7578C">
        <w:tc>
          <w:tcPr>
            <w:tcW w:w="4148" w:type="dxa"/>
          </w:tcPr>
          <w:p w14:paraId="31FBB7A5" w14:textId="173AC9AE" w:rsidR="00C7578C" w:rsidRPr="00975C88" w:rsidRDefault="00975C88" w:rsidP="009820EE">
            <w:pPr>
              <w:pStyle w:val="bnhthng2"/>
              <w:rPr>
                <w:lang w:val="vi-VN"/>
              </w:rPr>
            </w:pPr>
            <w:r w:rsidRPr="00975C88">
              <w:rPr>
                <w:lang w:val="vi-VN"/>
              </w:rPr>
              <w:t>Order State</w:t>
            </w:r>
          </w:p>
        </w:tc>
        <w:tc>
          <w:tcPr>
            <w:tcW w:w="4148" w:type="dxa"/>
          </w:tcPr>
          <w:p w14:paraId="20C0FE86" w14:textId="5EC2A89F" w:rsidR="00C7578C" w:rsidRPr="00E579D8" w:rsidRDefault="004A5ED6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Tiều bang đặt đơn hàng</w:t>
            </w:r>
          </w:p>
        </w:tc>
      </w:tr>
      <w:tr w:rsidR="00C7578C" w14:paraId="698D48E8" w14:textId="77777777" w:rsidTr="00C7578C">
        <w:tc>
          <w:tcPr>
            <w:tcW w:w="4148" w:type="dxa"/>
          </w:tcPr>
          <w:p w14:paraId="0ADB0DA2" w14:textId="615D9E65" w:rsidR="00C7578C" w:rsidRPr="00E579D8" w:rsidRDefault="00E579D8" w:rsidP="009820EE">
            <w:pPr>
              <w:pStyle w:val="bnhthng2"/>
              <w:rPr>
                <w:lang w:val="vi-VN"/>
              </w:rPr>
            </w:pPr>
            <w:r w:rsidRPr="00E579D8">
              <w:rPr>
                <w:lang w:val="vi-VN"/>
              </w:rPr>
              <w:t>Order Status</w:t>
            </w:r>
          </w:p>
        </w:tc>
        <w:tc>
          <w:tcPr>
            <w:tcW w:w="4148" w:type="dxa"/>
          </w:tcPr>
          <w:p w14:paraId="10A6C982" w14:textId="1DFB2B7B" w:rsidR="00C7578C" w:rsidRPr="00E579D8" w:rsidRDefault="004A5ED6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Trạng thái đơn hàng</w:t>
            </w:r>
          </w:p>
        </w:tc>
      </w:tr>
    </w:tbl>
    <w:p w14:paraId="6594B98E" w14:textId="77777777" w:rsidR="00870EC2" w:rsidRDefault="00870EC2" w:rsidP="009820EE">
      <w:pPr>
        <w:pStyle w:val="bnhthng2"/>
        <w:rPr>
          <w:b/>
          <w:bCs/>
          <w:lang w:val="vi-VN"/>
        </w:rPr>
      </w:pPr>
    </w:p>
    <w:p w14:paraId="34646D86" w14:textId="3E84B64E" w:rsidR="002368FD" w:rsidRDefault="002368FD" w:rsidP="002368FD">
      <w:pPr>
        <w:pStyle w:val="bnhthng2"/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Bảng ORDER_DETAIL</w:t>
      </w:r>
    </w:p>
    <w:p w14:paraId="719D5CEE" w14:textId="77777777" w:rsidR="002368FD" w:rsidRDefault="002368FD" w:rsidP="002368FD">
      <w:pPr>
        <w:pStyle w:val="bnhthng2"/>
        <w:rPr>
          <w:b/>
          <w:bCs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8FD" w14:paraId="78B96FCB" w14:textId="77777777" w:rsidTr="007A0016">
        <w:tc>
          <w:tcPr>
            <w:tcW w:w="4148" w:type="dxa"/>
            <w:vAlign w:val="center"/>
          </w:tcPr>
          <w:p w14:paraId="0BCA8054" w14:textId="77777777" w:rsidR="002368FD" w:rsidRDefault="002368FD" w:rsidP="007A0016">
            <w:pPr>
              <w:pStyle w:val="bnhthng2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t>Biến</w:t>
            </w:r>
          </w:p>
        </w:tc>
        <w:tc>
          <w:tcPr>
            <w:tcW w:w="4148" w:type="dxa"/>
            <w:vAlign w:val="center"/>
          </w:tcPr>
          <w:p w14:paraId="72A9D767" w14:textId="77777777" w:rsidR="002368FD" w:rsidRDefault="002368FD" w:rsidP="007A0016">
            <w:pPr>
              <w:pStyle w:val="bnhthng2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t>Mô tả</w:t>
            </w:r>
          </w:p>
        </w:tc>
      </w:tr>
      <w:tr w:rsidR="002368FD" w14:paraId="2CB749F4" w14:textId="77777777" w:rsidTr="007A0016">
        <w:tc>
          <w:tcPr>
            <w:tcW w:w="4148" w:type="dxa"/>
          </w:tcPr>
          <w:p w14:paraId="7D02B5CE" w14:textId="77777777" w:rsidR="002368FD" w:rsidRPr="005243EB" w:rsidRDefault="002368FD" w:rsidP="007A0016">
            <w:pPr>
              <w:pStyle w:val="bnhthng2"/>
              <w:rPr>
                <w:lang w:val="vi-VN"/>
              </w:rPr>
            </w:pPr>
            <w:r w:rsidRPr="005243EB">
              <w:rPr>
                <w:lang w:val="vi-VN"/>
              </w:rPr>
              <w:t>Order Id</w:t>
            </w:r>
          </w:p>
        </w:tc>
        <w:tc>
          <w:tcPr>
            <w:tcW w:w="4148" w:type="dxa"/>
          </w:tcPr>
          <w:p w14:paraId="6C0591CD" w14:textId="77777777" w:rsidR="002368FD" w:rsidRPr="00E579D8" w:rsidRDefault="002368FD" w:rsidP="007A0016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Mã đơn hàng (Khóa chính)</w:t>
            </w:r>
          </w:p>
        </w:tc>
      </w:tr>
      <w:tr w:rsidR="002368FD" w14:paraId="71DE40E8" w14:textId="77777777" w:rsidTr="007A0016">
        <w:tc>
          <w:tcPr>
            <w:tcW w:w="4148" w:type="dxa"/>
          </w:tcPr>
          <w:p w14:paraId="181528EA" w14:textId="77777777" w:rsidR="002368FD" w:rsidRPr="00316E38" w:rsidRDefault="002368FD" w:rsidP="007A0016">
            <w:pPr>
              <w:pStyle w:val="bnhthng2"/>
              <w:rPr>
                <w:lang w:val="vi-VN"/>
              </w:rPr>
            </w:pPr>
            <w:r w:rsidRPr="00316E38">
              <w:rPr>
                <w:lang w:val="vi-VN"/>
              </w:rPr>
              <w:t>Order Item Cardprod Id</w:t>
            </w:r>
          </w:p>
        </w:tc>
        <w:tc>
          <w:tcPr>
            <w:tcW w:w="4148" w:type="dxa"/>
          </w:tcPr>
          <w:p w14:paraId="7ECF4D87" w14:textId="77777777" w:rsidR="002368FD" w:rsidRPr="00E579D8" w:rsidRDefault="002368FD" w:rsidP="007A0016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Mã sản phẩm trên đơn hàng (Khóa chính) (Khóa ngoại - trỏ đến PRODUCT (Product Card Id))</w:t>
            </w:r>
          </w:p>
        </w:tc>
      </w:tr>
      <w:tr w:rsidR="002368FD" w14:paraId="59A64B0B" w14:textId="77777777" w:rsidTr="007A0016">
        <w:tc>
          <w:tcPr>
            <w:tcW w:w="4148" w:type="dxa"/>
          </w:tcPr>
          <w:p w14:paraId="766CF0B3" w14:textId="77777777" w:rsidR="002368FD" w:rsidRPr="00316E38" w:rsidRDefault="002368FD" w:rsidP="007A0016">
            <w:pPr>
              <w:pStyle w:val="bnhthng2"/>
              <w:rPr>
                <w:lang w:val="vi-VN"/>
              </w:rPr>
            </w:pPr>
            <w:r w:rsidRPr="00316E38">
              <w:rPr>
                <w:lang w:val="vi-VN"/>
              </w:rPr>
              <w:t>Order Item Discount</w:t>
            </w:r>
          </w:p>
        </w:tc>
        <w:tc>
          <w:tcPr>
            <w:tcW w:w="4148" w:type="dxa"/>
          </w:tcPr>
          <w:p w14:paraId="4C5AFCEF" w14:textId="77777777" w:rsidR="002368FD" w:rsidRPr="00E579D8" w:rsidRDefault="002368FD" w:rsidP="007A0016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Mức giảm giá trên một đơn vị sản phẩm</w:t>
            </w:r>
          </w:p>
        </w:tc>
      </w:tr>
      <w:tr w:rsidR="002368FD" w14:paraId="78545412" w14:textId="77777777" w:rsidTr="007A0016">
        <w:tc>
          <w:tcPr>
            <w:tcW w:w="4148" w:type="dxa"/>
          </w:tcPr>
          <w:p w14:paraId="5B99C640" w14:textId="77777777" w:rsidR="002368FD" w:rsidRPr="00C872DD" w:rsidRDefault="002368FD" w:rsidP="007A0016">
            <w:pPr>
              <w:pStyle w:val="bnhthng2"/>
              <w:rPr>
                <w:lang w:val="vi-VN"/>
              </w:rPr>
            </w:pPr>
            <w:r w:rsidRPr="00C872DD">
              <w:rPr>
                <w:lang w:val="vi-VN"/>
              </w:rPr>
              <w:t>Order Item Discount Rate</w:t>
            </w:r>
          </w:p>
        </w:tc>
        <w:tc>
          <w:tcPr>
            <w:tcW w:w="4148" w:type="dxa"/>
          </w:tcPr>
          <w:p w14:paraId="35577C9D" w14:textId="77777777" w:rsidR="002368FD" w:rsidRPr="00E579D8" w:rsidRDefault="002368FD" w:rsidP="007A0016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Tỉ lệ phần trăm giảm giá được áp dụng cho sản phẩm</w:t>
            </w:r>
          </w:p>
        </w:tc>
      </w:tr>
      <w:tr w:rsidR="002368FD" w14:paraId="1DD988BC" w14:textId="77777777" w:rsidTr="007A0016">
        <w:tc>
          <w:tcPr>
            <w:tcW w:w="4148" w:type="dxa"/>
          </w:tcPr>
          <w:p w14:paraId="562A29DA" w14:textId="77777777" w:rsidR="002368FD" w:rsidRPr="00C872DD" w:rsidRDefault="002368FD" w:rsidP="007A0016">
            <w:pPr>
              <w:pStyle w:val="bnhthng2"/>
              <w:rPr>
                <w:lang w:val="vi-VN"/>
              </w:rPr>
            </w:pPr>
            <w:r w:rsidRPr="00C872DD">
              <w:rPr>
                <w:lang w:val="vi-VN"/>
              </w:rPr>
              <w:t>Order Item Id</w:t>
            </w:r>
          </w:p>
        </w:tc>
        <w:tc>
          <w:tcPr>
            <w:tcW w:w="4148" w:type="dxa"/>
          </w:tcPr>
          <w:p w14:paraId="2A947F04" w14:textId="77777777" w:rsidR="002368FD" w:rsidRPr="00E579D8" w:rsidRDefault="002368FD" w:rsidP="007A0016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Mã mục hàng trong một đơn hàng</w:t>
            </w:r>
          </w:p>
        </w:tc>
      </w:tr>
      <w:tr w:rsidR="002368FD" w14:paraId="77B40E5C" w14:textId="77777777" w:rsidTr="007A0016">
        <w:tc>
          <w:tcPr>
            <w:tcW w:w="4148" w:type="dxa"/>
          </w:tcPr>
          <w:p w14:paraId="3D5F4454" w14:textId="77777777" w:rsidR="002368FD" w:rsidRPr="00C872DD" w:rsidRDefault="002368FD" w:rsidP="007A0016">
            <w:pPr>
              <w:pStyle w:val="bnhthng2"/>
              <w:rPr>
                <w:lang w:val="vi-VN"/>
              </w:rPr>
            </w:pPr>
            <w:r w:rsidRPr="00C872DD">
              <w:rPr>
                <w:lang w:val="vi-VN"/>
              </w:rPr>
              <w:t>Order Item Product Price</w:t>
            </w:r>
          </w:p>
        </w:tc>
        <w:tc>
          <w:tcPr>
            <w:tcW w:w="4148" w:type="dxa"/>
          </w:tcPr>
          <w:p w14:paraId="0ACD0E8E" w14:textId="77777777" w:rsidR="002368FD" w:rsidRPr="00E579D8" w:rsidRDefault="002368FD" w:rsidP="007A0016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Giá gốc của một đơn vị sản phẩm</w:t>
            </w:r>
          </w:p>
        </w:tc>
      </w:tr>
      <w:tr w:rsidR="002368FD" w14:paraId="337AC99D" w14:textId="77777777" w:rsidTr="007A0016">
        <w:tc>
          <w:tcPr>
            <w:tcW w:w="4148" w:type="dxa"/>
          </w:tcPr>
          <w:p w14:paraId="5197E924" w14:textId="77777777" w:rsidR="002368FD" w:rsidRPr="00672051" w:rsidRDefault="002368FD" w:rsidP="007A0016">
            <w:pPr>
              <w:pStyle w:val="bnhthng2"/>
              <w:rPr>
                <w:lang w:val="vi-VN"/>
              </w:rPr>
            </w:pPr>
            <w:r w:rsidRPr="00672051">
              <w:rPr>
                <w:lang w:val="vi-VN"/>
              </w:rPr>
              <w:t>Order Item Profit Ratio</w:t>
            </w:r>
          </w:p>
        </w:tc>
        <w:tc>
          <w:tcPr>
            <w:tcW w:w="4148" w:type="dxa"/>
          </w:tcPr>
          <w:p w14:paraId="4BD7DE5F" w14:textId="77777777" w:rsidR="002368FD" w:rsidRPr="00E579D8" w:rsidRDefault="002368FD" w:rsidP="007A0016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 xml:space="preserve">Tỉ lệ </w:t>
            </w:r>
            <w:r w:rsidRPr="003D19FA">
              <w:rPr>
                <w:lang w:val="vi-VN"/>
              </w:rPr>
              <w:t>giữa lợi nhuận thu được từ một mục hàng và giá trị doanh số của mục hàng đó.</w:t>
            </w:r>
            <w:r>
              <w:rPr>
                <w:lang w:val="vi-VN"/>
              </w:rPr>
              <w:t xml:space="preserve"> </w:t>
            </w:r>
          </w:p>
        </w:tc>
      </w:tr>
      <w:tr w:rsidR="002368FD" w14:paraId="78AAAD3F" w14:textId="77777777" w:rsidTr="007A0016">
        <w:tc>
          <w:tcPr>
            <w:tcW w:w="4148" w:type="dxa"/>
          </w:tcPr>
          <w:p w14:paraId="0895637B" w14:textId="77777777" w:rsidR="002368FD" w:rsidRPr="00672051" w:rsidRDefault="002368FD" w:rsidP="007A0016">
            <w:pPr>
              <w:pStyle w:val="bnhthng2"/>
              <w:rPr>
                <w:lang w:val="vi-VN"/>
              </w:rPr>
            </w:pPr>
            <w:r w:rsidRPr="00672051">
              <w:rPr>
                <w:lang w:val="vi-VN"/>
              </w:rPr>
              <w:t>Order Item Quantity</w:t>
            </w:r>
          </w:p>
        </w:tc>
        <w:tc>
          <w:tcPr>
            <w:tcW w:w="4148" w:type="dxa"/>
          </w:tcPr>
          <w:p w14:paraId="6616182F" w14:textId="77777777" w:rsidR="002368FD" w:rsidRPr="00E579D8" w:rsidRDefault="002368FD" w:rsidP="007A0016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Số lượng sản phẩm trên đơn hàng</w:t>
            </w:r>
          </w:p>
        </w:tc>
      </w:tr>
      <w:tr w:rsidR="002368FD" w14:paraId="17F36860" w14:textId="77777777" w:rsidTr="007A0016">
        <w:tc>
          <w:tcPr>
            <w:tcW w:w="4148" w:type="dxa"/>
          </w:tcPr>
          <w:p w14:paraId="46C5327D" w14:textId="77777777" w:rsidR="002368FD" w:rsidRPr="00672051" w:rsidRDefault="002368FD" w:rsidP="007A0016">
            <w:pPr>
              <w:pStyle w:val="bnhthng2"/>
              <w:rPr>
                <w:lang w:val="vi-VN"/>
              </w:rPr>
            </w:pPr>
            <w:r w:rsidRPr="00672051">
              <w:rPr>
                <w:lang w:val="vi-VN"/>
              </w:rPr>
              <w:t>Sales</w:t>
            </w:r>
          </w:p>
        </w:tc>
        <w:tc>
          <w:tcPr>
            <w:tcW w:w="4148" w:type="dxa"/>
          </w:tcPr>
          <w:p w14:paraId="162EAEC5" w14:textId="77777777" w:rsidR="002368FD" w:rsidRPr="00E579D8" w:rsidRDefault="002368FD" w:rsidP="007A0016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Giá bán của sản phẩm đã tính số lượng</w:t>
            </w:r>
          </w:p>
        </w:tc>
      </w:tr>
      <w:tr w:rsidR="002368FD" w14:paraId="61381CC4" w14:textId="77777777" w:rsidTr="007A0016">
        <w:tc>
          <w:tcPr>
            <w:tcW w:w="4148" w:type="dxa"/>
          </w:tcPr>
          <w:p w14:paraId="6FF7F62D" w14:textId="77777777" w:rsidR="002368FD" w:rsidRPr="00672051" w:rsidRDefault="002368FD" w:rsidP="007A0016">
            <w:pPr>
              <w:pStyle w:val="bnhthng2"/>
              <w:rPr>
                <w:lang w:val="vi-VN"/>
              </w:rPr>
            </w:pPr>
            <w:r w:rsidRPr="00672051">
              <w:rPr>
                <w:lang w:val="vi-VN"/>
              </w:rPr>
              <w:t>Order Item Total</w:t>
            </w:r>
          </w:p>
        </w:tc>
        <w:tc>
          <w:tcPr>
            <w:tcW w:w="4148" w:type="dxa"/>
          </w:tcPr>
          <w:p w14:paraId="16AC0B3F" w14:textId="77777777" w:rsidR="002368FD" w:rsidRPr="00E579D8" w:rsidRDefault="002368FD" w:rsidP="007A0016">
            <w:pPr>
              <w:pStyle w:val="bnhthng2"/>
              <w:rPr>
                <w:lang w:val="vi-VN"/>
              </w:rPr>
            </w:pPr>
            <w:r w:rsidRPr="00544892">
              <w:rPr>
                <w:lang w:val="vi-VN"/>
              </w:rPr>
              <w:t>Tổng đơn giá của từng mục sản phẩm khi đã tính ưu đãi</w:t>
            </w:r>
          </w:p>
        </w:tc>
      </w:tr>
      <w:tr w:rsidR="002368FD" w14:paraId="77520292" w14:textId="77777777" w:rsidTr="007A0016">
        <w:tc>
          <w:tcPr>
            <w:tcW w:w="4148" w:type="dxa"/>
          </w:tcPr>
          <w:p w14:paraId="40B483D7" w14:textId="77777777" w:rsidR="002368FD" w:rsidRPr="00975C88" w:rsidRDefault="002368FD" w:rsidP="007A0016">
            <w:pPr>
              <w:pStyle w:val="bnhthng2"/>
              <w:rPr>
                <w:lang w:val="vi-VN"/>
              </w:rPr>
            </w:pPr>
            <w:r w:rsidRPr="00975C88">
              <w:rPr>
                <w:lang w:val="vi-VN"/>
              </w:rPr>
              <w:t>Order Profit Per Order</w:t>
            </w:r>
          </w:p>
        </w:tc>
        <w:tc>
          <w:tcPr>
            <w:tcW w:w="4148" w:type="dxa"/>
          </w:tcPr>
          <w:p w14:paraId="68329383" w14:textId="77777777" w:rsidR="002368FD" w:rsidRPr="00E579D8" w:rsidRDefault="002368FD" w:rsidP="007A0016">
            <w:pPr>
              <w:pStyle w:val="bnhthng2"/>
              <w:rPr>
                <w:lang w:val="vi-VN"/>
              </w:rPr>
            </w:pPr>
            <w:r w:rsidRPr="00544892">
              <w:rPr>
                <w:lang w:val="vi-VN"/>
              </w:rPr>
              <w:t>Lợi nhuận trên mỗi mục sản phẩm trên đơn hàng</w:t>
            </w:r>
          </w:p>
        </w:tc>
      </w:tr>
    </w:tbl>
    <w:p w14:paraId="2E3EA59E" w14:textId="77777777" w:rsidR="002368FD" w:rsidRDefault="002368FD" w:rsidP="009820EE">
      <w:pPr>
        <w:pStyle w:val="bnhthng2"/>
        <w:rPr>
          <w:b/>
          <w:bCs/>
          <w:lang w:val="vi-VN"/>
        </w:rPr>
      </w:pPr>
    </w:p>
    <w:p w14:paraId="05D1E70A" w14:textId="6AE82D98" w:rsidR="00870EC2" w:rsidRDefault="00870EC2" w:rsidP="009820EE">
      <w:pPr>
        <w:pStyle w:val="bnhthng2"/>
        <w:rPr>
          <w:b/>
          <w:bCs/>
          <w:lang w:val="vi-VN"/>
        </w:rPr>
      </w:pPr>
      <w:r>
        <w:rPr>
          <w:b/>
          <w:bCs/>
          <w:lang w:val="vi-VN"/>
        </w:rPr>
        <w:t>Bảng CATEGORY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67FDD" w14:paraId="69CA204E" w14:textId="77777777" w:rsidTr="00167FDD">
        <w:tc>
          <w:tcPr>
            <w:tcW w:w="4148" w:type="dxa"/>
            <w:vAlign w:val="center"/>
          </w:tcPr>
          <w:p w14:paraId="5F6D4C0B" w14:textId="19A0765D" w:rsidR="00167FDD" w:rsidRDefault="00167FDD" w:rsidP="00167FDD">
            <w:pPr>
              <w:pStyle w:val="bnhthng2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t>Biến</w:t>
            </w:r>
          </w:p>
        </w:tc>
        <w:tc>
          <w:tcPr>
            <w:tcW w:w="4148" w:type="dxa"/>
            <w:vAlign w:val="center"/>
          </w:tcPr>
          <w:p w14:paraId="7F0B2652" w14:textId="287FC48B" w:rsidR="00167FDD" w:rsidRDefault="00167FDD" w:rsidP="00167FDD">
            <w:pPr>
              <w:pStyle w:val="bnhthng2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  <w:lang w:val="vi-VN"/>
              </w:rPr>
              <w:t>Mô tả</w:t>
            </w:r>
          </w:p>
        </w:tc>
      </w:tr>
      <w:tr w:rsidR="00167FDD" w14:paraId="664EEA11" w14:textId="77777777" w:rsidTr="00167FDD">
        <w:tc>
          <w:tcPr>
            <w:tcW w:w="4148" w:type="dxa"/>
          </w:tcPr>
          <w:p w14:paraId="0A464E98" w14:textId="3F5BFD2F" w:rsidR="00167FDD" w:rsidRPr="00493246" w:rsidRDefault="00493246" w:rsidP="009820EE">
            <w:pPr>
              <w:pStyle w:val="bnhthng2"/>
              <w:rPr>
                <w:lang w:val="vi-VN"/>
              </w:rPr>
            </w:pPr>
            <w:r w:rsidRPr="00493246">
              <w:rPr>
                <w:lang w:val="vi-VN"/>
              </w:rPr>
              <w:t>Category Id</w:t>
            </w:r>
          </w:p>
        </w:tc>
        <w:tc>
          <w:tcPr>
            <w:tcW w:w="4148" w:type="dxa"/>
          </w:tcPr>
          <w:p w14:paraId="4641D32B" w14:textId="42665C44" w:rsidR="00167FDD" w:rsidRPr="00493246" w:rsidRDefault="00493246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Mã loại sản phẩm (Khóa chính)</w:t>
            </w:r>
          </w:p>
        </w:tc>
      </w:tr>
      <w:tr w:rsidR="00167FDD" w14:paraId="71031144" w14:textId="77777777" w:rsidTr="00167FDD">
        <w:tc>
          <w:tcPr>
            <w:tcW w:w="4148" w:type="dxa"/>
          </w:tcPr>
          <w:p w14:paraId="7C767905" w14:textId="04778F33" w:rsidR="00167FDD" w:rsidRPr="00493246" w:rsidRDefault="00493246" w:rsidP="009820EE">
            <w:pPr>
              <w:pStyle w:val="bnhthng2"/>
              <w:rPr>
                <w:lang w:val="vi-VN"/>
              </w:rPr>
            </w:pPr>
            <w:r w:rsidRPr="00493246">
              <w:rPr>
                <w:lang w:val="vi-VN"/>
              </w:rPr>
              <w:t>Category Name</w:t>
            </w:r>
          </w:p>
        </w:tc>
        <w:tc>
          <w:tcPr>
            <w:tcW w:w="4148" w:type="dxa"/>
          </w:tcPr>
          <w:p w14:paraId="680DB5C4" w14:textId="586BC252" w:rsidR="00167FDD" w:rsidRPr="00493246" w:rsidRDefault="00493246" w:rsidP="009820EE">
            <w:pPr>
              <w:pStyle w:val="bnhthng2"/>
              <w:rPr>
                <w:lang w:val="vi-VN"/>
              </w:rPr>
            </w:pPr>
            <w:r>
              <w:rPr>
                <w:lang w:val="vi-VN"/>
              </w:rPr>
              <w:t>Tên loại sản phẩm</w:t>
            </w:r>
          </w:p>
        </w:tc>
      </w:tr>
    </w:tbl>
    <w:p w14:paraId="16AED091" w14:textId="77777777" w:rsidR="00167FDD" w:rsidRDefault="00167FDD" w:rsidP="009820EE">
      <w:pPr>
        <w:pStyle w:val="bnhthng2"/>
        <w:rPr>
          <w:b/>
          <w:bCs/>
          <w:lang w:val="vi-VN"/>
        </w:rPr>
      </w:pPr>
    </w:p>
    <w:p w14:paraId="3216AD66" w14:textId="77777777" w:rsidR="00870EC2" w:rsidRDefault="00870EC2" w:rsidP="009820EE">
      <w:pPr>
        <w:pStyle w:val="bnhthng2"/>
        <w:rPr>
          <w:b/>
          <w:bCs/>
          <w:lang w:val="vi-VN"/>
        </w:rPr>
      </w:pPr>
    </w:p>
    <w:p w14:paraId="43009422" w14:textId="582B3391" w:rsidR="00870EC2" w:rsidRDefault="00870EC2" w:rsidP="009820EE">
      <w:pPr>
        <w:pStyle w:val="bnhthng2"/>
        <w:rPr>
          <w:b/>
          <w:bCs/>
          <w:lang w:val="vi-VN"/>
        </w:rPr>
      </w:pPr>
      <w:r>
        <w:rPr>
          <w:b/>
          <w:bCs/>
          <w:lang w:val="vi-VN"/>
        </w:rPr>
        <w:t>Bảng CUSTOMER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65A05F4C" w14:paraId="27992A92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F49D30" w14:textId="2A87058A" w:rsidR="65A05F4C" w:rsidRDefault="65A05F4C" w:rsidP="65A05F4C">
            <w:pPr>
              <w:tabs>
                <w:tab w:val="left" w:pos="1020"/>
              </w:tabs>
              <w:spacing w:before="240"/>
            </w:pPr>
            <w:r w:rsidRPr="65A05F4C">
              <w:rPr>
                <w:rFonts w:eastAsia="Times New Roman" w:cs="Times New Roman"/>
                <w:b/>
                <w:bCs/>
                <w:sz w:val="28"/>
                <w:szCs w:val="28"/>
              </w:rPr>
              <w:t>Biến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0F2EE8" w14:textId="556D8733" w:rsidR="65A05F4C" w:rsidRDefault="65A05F4C" w:rsidP="65A05F4C">
            <w:pPr>
              <w:tabs>
                <w:tab w:val="left" w:pos="1548"/>
              </w:tabs>
              <w:spacing w:before="240"/>
            </w:pPr>
            <w:r w:rsidRPr="65A05F4C">
              <w:rPr>
                <w:rFonts w:eastAsia="Times New Roman" w:cs="Times New Roman"/>
                <w:b/>
                <w:bCs/>
                <w:sz w:val="28"/>
                <w:szCs w:val="28"/>
              </w:rPr>
              <w:t>Mô tả</w:t>
            </w:r>
          </w:p>
        </w:tc>
      </w:tr>
      <w:tr w:rsidR="65A05F4C" w14:paraId="7E55194A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67439B" w14:textId="64422C51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CustomerID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B63B0D" w14:textId="1C5CABF7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Mã khách hàng (Khóa chính): xác định và phân biệt các khách hàng với nhau</w:t>
            </w:r>
          </w:p>
        </w:tc>
      </w:tr>
      <w:tr w:rsidR="65A05F4C" w14:paraId="29788CE2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2E2F00" w14:textId="390C832D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lastRenderedPageBreak/>
              <w:t>CustomerFName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183FD4" w14:textId="37FCB078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Tên của khách hàng</w:t>
            </w:r>
          </w:p>
        </w:tc>
      </w:tr>
      <w:tr w:rsidR="65A05F4C" w14:paraId="76A0D043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7B732B" w14:textId="4458CC7E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CustomerLName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4766EF" w14:textId="3A7F2C65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Họ của khách hàng</w:t>
            </w:r>
          </w:p>
        </w:tc>
      </w:tr>
      <w:tr w:rsidR="65A05F4C" w14:paraId="545CC017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15D2A6" w14:textId="3FD3B451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CustomerCity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A0731D" w14:textId="0ABF4081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Lưu trữ thông tin về thành phố của khách hàng đang sinh sống hoặc thực hiện giao dịch.</w:t>
            </w:r>
          </w:p>
        </w:tc>
      </w:tr>
      <w:tr w:rsidR="65A05F4C" w14:paraId="4484EBCD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C6DAA1" w14:textId="468C61B6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CustomerCountry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21128B" w14:textId="0FE2AF35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Lưu trữ thông tin về đất nước của khách hàng đang sinh sống hoặc thực hiện giao dịch.</w:t>
            </w:r>
          </w:p>
        </w:tc>
      </w:tr>
      <w:tr w:rsidR="65A05F4C" w14:paraId="7DF72EDA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998FC4" w14:textId="1EB20EC4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CustomerSegment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CCA920" w14:textId="10AFC978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Phân khúc của khách hàng</w:t>
            </w:r>
          </w:p>
        </w:tc>
      </w:tr>
      <w:tr w:rsidR="65A05F4C" w14:paraId="4CA317EC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9E1090" w14:textId="33D9E30D" w:rsidR="65A05F4C" w:rsidRDefault="65A05F4C" w:rsidP="65A05F4C">
            <w:pPr>
              <w:tabs>
                <w:tab w:val="left" w:pos="1296"/>
              </w:tabs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CustomerState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24F7E1" w14:textId="1891FECD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Lưu trữ thông tin về tiểu bang của khách hàng đang sinh sống hoặc thực hiện giao dịch.</w:t>
            </w:r>
          </w:p>
        </w:tc>
      </w:tr>
      <w:tr w:rsidR="65A05F4C" w14:paraId="00F98264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345A22" w14:textId="1AA87305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CustomerStreet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3D8311" w14:textId="1495D070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Lưu trữ thông tin về địa chỉ chi tiết số nhà và đường của khách hàng đang sinh sống hoặc thực hiện giao dịch.</w:t>
            </w:r>
          </w:p>
        </w:tc>
      </w:tr>
      <w:tr w:rsidR="65A05F4C" w14:paraId="530D473F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256C21" w14:textId="5A84AB78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CustomerZipcode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1550A3" w14:textId="35E2F866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Mã bưu điện của khách hàng.</w:t>
            </w:r>
          </w:p>
        </w:tc>
      </w:tr>
    </w:tbl>
    <w:p w14:paraId="45655B2D" w14:textId="328183A1" w:rsidR="00870EC2" w:rsidRDefault="00870EC2" w:rsidP="009820EE">
      <w:pPr>
        <w:pStyle w:val="bnhthng2"/>
        <w:rPr>
          <w:b/>
          <w:bCs/>
          <w:lang w:val="vi-VN"/>
        </w:rPr>
      </w:pPr>
    </w:p>
    <w:p w14:paraId="0E777A45" w14:textId="5F1BC79E" w:rsidR="00870EC2" w:rsidRDefault="00870EC2" w:rsidP="009820EE">
      <w:pPr>
        <w:pStyle w:val="bnhthng2"/>
        <w:rPr>
          <w:b/>
          <w:bCs/>
          <w:lang w:val="vi-VN"/>
        </w:rPr>
      </w:pPr>
      <w:r>
        <w:rPr>
          <w:b/>
          <w:bCs/>
          <w:lang w:val="vi-VN"/>
        </w:rPr>
        <w:t>Bảng SHIPPING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65A05F4C" w14:paraId="7A70DC34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AEE3EB" w14:textId="47613EC0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b/>
                <w:bCs/>
                <w:sz w:val="28"/>
                <w:szCs w:val="28"/>
              </w:rPr>
              <w:t>Biến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31D045" w14:textId="62CBC57E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b/>
                <w:bCs/>
                <w:sz w:val="28"/>
                <w:szCs w:val="28"/>
              </w:rPr>
              <w:t>Mô tả</w:t>
            </w:r>
          </w:p>
        </w:tc>
      </w:tr>
      <w:tr w:rsidR="65A05F4C" w14:paraId="4E0C74EF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49D2BA" w14:textId="0EFF795C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OrderID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9A56AD" w14:textId="29863BB5" w:rsidR="65A05F4C" w:rsidRPr="00E53BA5" w:rsidRDefault="65A05F4C" w:rsidP="65A05F4C">
            <w:pPr>
              <w:spacing w:before="240"/>
              <w:rPr>
                <w:lang w:val="vi-VN"/>
              </w:rPr>
            </w:pPr>
            <w:r w:rsidRPr="65A05F4C">
              <w:rPr>
                <w:rFonts w:eastAsia="Times New Roman" w:cs="Times New Roman"/>
                <w:sz w:val="28"/>
                <w:szCs w:val="28"/>
              </w:rPr>
              <w:t>Mã đơn hàng (Khóa chính): xác định và phân biệt các đơn hàng với nhau</w:t>
            </w:r>
            <w:r w:rsidR="00E53BA5">
              <w:rPr>
                <w:rFonts w:eastAsia="Times New Roman" w:cs="Times New Roman"/>
                <w:sz w:val="28"/>
                <w:szCs w:val="28"/>
                <w:lang w:val="vi-VN"/>
              </w:rPr>
              <w:t xml:space="preserve"> (Khóa ngoại trỏ đến </w:t>
            </w:r>
            <w:r w:rsidR="00E86749">
              <w:rPr>
                <w:rFonts w:eastAsia="Times New Roman" w:cs="Times New Roman"/>
                <w:sz w:val="28"/>
                <w:szCs w:val="28"/>
                <w:lang w:val="vi-VN"/>
              </w:rPr>
              <w:t>ORDER(Order Id)</w:t>
            </w:r>
            <w:r w:rsidR="00E53BA5">
              <w:rPr>
                <w:rFonts w:eastAsia="Times New Roman" w:cs="Times New Roman"/>
                <w:sz w:val="28"/>
                <w:szCs w:val="28"/>
                <w:lang w:val="vi-VN"/>
              </w:rPr>
              <w:t>)</w:t>
            </w:r>
          </w:p>
        </w:tc>
      </w:tr>
      <w:tr w:rsidR="65A05F4C" w14:paraId="00FA736A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3491D1" w14:textId="00294222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DaysForShipping (real)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994DC2" w14:textId="2B3F0E8C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Số ngày đơn hàng được vận chuyển trong thực tế</w:t>
            </w:r>
          </w:p>
        </w:tc>
      </w:tr>
      <w:tr w:rsidR="65A05F4C" w14:paraId="0CED6F85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2340C9" w14:textId="5DF49D3C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DaysForShipment (scheduled)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4B2A30" w14:textId="73CE4D77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Số ngày đơn hàng được vận chuyển trong dự kiến</w:t>
            </w:r>
          </w:p>
        </w:tc>
      </w:tr>
      <w:tr w:rsidR="65A05F4C" w14:paraId="44012090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797413" w14:textId="35A4CB5B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lastRenderedPageBreak/>
              <w:t>DeliveryStatus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F56B1F" w14:textId="023FA9D4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Trạng thái giao hàng của đơn hàng.</w:t>
            </w:r>
          </w:p>
        </w:tc>
      </w:tr>
      <w:tr w:rsidR="65A05F4C" w14:paraId="1B89A6A7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71599E" w14:textId="64A60461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Late_delivery_risk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9CCB37" w14:textId="35015384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Nguy cơ đơn giao hàng sẽ giao hàng muộn của đơn hàng</w:t>
            </w:r>
          </w:p>
        </w:tc>
      </w:tr>
      <w:tr w:rsidR="65A05F4C" w14:paraId="15C1D795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A70F35" w14:textId="0BEC62CA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ShippingDate (DateOrders)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FF7D14" w14:textId="71668058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Ngày đơn hàng được giao cho đơn vị vận chuyển</w:t>
            </w:r>
          </w:p>
        </w:tc>
      </w:tr>
      <w:tr w:rsidR="65A05F4C" w14:paraId="4658BB90" w14:textId="77777777" w:rsidTr="65A05F4C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EC2C4F" w14:textId="3323966E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ShippingMode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7A1772" w14:textId="364FC3F0" w:rsidR="65A05F4C" w:rsidRDefault="65A05F4C" w:rsidP="65A05F4C">
            <w:pPr>
              <w:spacing w:before="240"/>
            </w:pPr>
            <w:r w:rsidRPr="65A05F4C">
              <w:rPr>
                <w:rFonts w:eastAsia="Times New Roman" w:cs="Times New Roman"/>
                <w:sz w:val="28"/>
                <w:szCs w:val="28"/>
              </w:rPr>
              <w:t>Hình thức vận chuyển của đơn hàng</w:t>
            </w:r>
          </w:p>
        </w:tc>
      </w:tr>
    </w:tbl>
    <w:p w14:paraId="0D3307E9" w14:textId="0023DBB2" w:rsidR="00870EC2" w:rsidRDefault="00870EC2" w:rsidP="009820EE">
      <w:pPr>
        <w:pStyle w:val="bnhthng2"/>
        <w:rPr>
          <w:b/>
          <w:bCs/>
          <w:lang w:val="vi-VN"/>
        </w:rPr>
      </w:pPr>
    </w:p>
    <w:p w14:paraId="4FB6F44D" w14:textId="360A4875" w:rsidR="00870EC2" w:rsidRPr="00DD61F1" w:rsidRDefault="00870EC2" w:rsidP="009820EE">
      <w:pPr>
        <w:pStyle w:val="bnhthng2"/>
        <w:rPr>
          <w:b/>
          <w:bCs/>
          <w:lang w:val="vi-VN"/>
        </w:rPr>
      </w:pPr>
      <w:r>
        <w:rPr>
          <w:b/>
          <w:bCs/>
          <w:lang w:val="vi-VN"/>
        </w:rPr>
        <w:t>Bảng PRODUCT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6CB7AB59" w14:paraId="70812154" w14:textId="77777777" w:rsidTr="6CB7AB59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8EFEAE" w14:textId="2E8778B7" w:rsidR="6CB7AB59" w:rsidRDefault="6CB7AB59" w:rsidP="6CB7AB59">
            <w:pPr>
              <w:spacing w:before="240"/>
            </w:pPr>
            <w:r w:rsidRPr="6CB7AB59">
              <w:rPr>
                <w:rFonts w:eastAsia="Times New Roman" w:cs="Times New Roman"/>
                <w:b/>
                <w:bCs/>
                <w:sz w:val="28"/>
                <w:szCs w:val="28"/>
              </w:rPr>
              <w:t>Biến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C3E0D8" w14:textId="44AFE80A" w:rsidR="6CB7AB59" w:rsidRDefault="6CB7AB59" w:rsidP="6CB7AB59">
            <w:pPr>
              <w:spacing w:before="240"/>
            </w:pPr>
            <w:r w:rsidRPr="6CB7AB59">
              <w:rPr>
                <w:rFonts w:eastAsia="Times New Roman" w:cs="Times New Roman"/>
                <w:b/>
                <w:bCs/>
                <w:sz w:val="28"/>
                <w:szCs w:val="28"/>
              </w:rPr>
              <w:t>Mô tả</w:t>
            </w:r>
          </w:p>
        </w:tc>
      </w:tr>
      <w:tr w:rsidR="6CB7AB59" w14:paraId="5FE65A9E" w14:textId="77777777" w:rsidTr="6CB7AB59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D7A1D3" w14:textId="119966D5" w:rsidR="6CB7AB59" w:rsidRDefault="6CB7AB59" w:rsidP="6CB7AB59">
            <w:pPr>
              <w:spacing w:before="240"/>
            </w:pPr>
            <w:r w:rsidRPr="6CB7AB59">
              <w:rPr>
                <w:rFonts w:eastAsia="Times New Roman" w:cs="Times New Roman"/>
                <w:sz w:val="28"/>
                <w:szCs w:val="28"/>
              </w:rPr>
              <w:t>ProductCardID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71A140" w14:textId="4A179BF9" w:rsidR="6CB7AB59" w:rsidRDefault="6CB7AB59" w:rsidP="6CB7AB59">
            <w:pPr>
              <w:spacing w:before="240"/>
            </w:pPr>
            <w:r w:rsidRPr="6CB7AB59">
              <w:rPr>
                <w:rFonts w:eastAsia="Times New Roman" w:cs="Times New Roman"/>
                <w:sz w:val="28"/>
                <w:szCs w:val="28"/>
              </w:rPr>
              <w:t>Mã sản phẩm (Khóa chính): xác định và phân biệt các sản phẩm với nhau</w:t>
            </w:r>
          </w:p>
        </w:tc>
      </w:tr>
      <w:tr w:rsidR="6CB7AB59" w14:paraId="2C36A007" w14:textId="77777777" w:rsidTr="6CB7AB59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02BEB1" w14:textId="4CC8C8C0" w:rsidR="6CB7AB59" w:rsidRDefault="6CB7AB59" w:rsidP="6CB7AB59">
            <w:pPr>
              <w:spacing w:before="240"/>
            </w:pPr>
            <w:r w:rsidRPr="6CB7AB59">
              <w:rPr>
                <w:rFonts w:eastAsia="Times New Roman" w:cs="Times New Roman"/>
                <w:sz w:val="28"/>
                <w:szCs w:val="28"/>
              </w:rPr>
              <w:t>ProductCategoryID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BB847A" w14:textId="76885805" w:rsidR="6CB7AB59" w:rsidRPr="00E86749" w:rsidRDefault="6CB7AB59" w:rsidP="6CB7AB59">
            <w:pPr>
              <w:spacing w:before="240"/>
              <w:rPr>
                <w:lang w:val="vi-VN"/>
              </w:rPr>
            </w:pPr>
            <w:r w:rsidRPr="6CB7AB59">
              <w:rPr>
                <w:rFonts w:eastAsia="Times New Roman" w:cs="Times New Roman"/>
                <w:sz w:val="28"/>
                <w:szCs w:val="28"/>
              </w:rPr>
              <w:t>Mã loại sản phẩm: xác định mã loại sản phẩm của từng sản phẩm</w:t>
            </w:r>
            <w:r w:rsidR="00E86749">
              <w:rPr>
                <w:rFonts w:eastAsia="Times New Roman" w:cs="Times New Roman"/>
                <w:sz w:val="28"/>
                <w:szCs w:val="28"/>
                <w:lang w:val="vi-VN"/>
              </w:rPr>
              <w:t xml:space="preserve"> (Khóa ngoại trỏ đến CATEGORY (</w:t>
            </w:r>
            <w:r w:rsidR="0034353A">
              <w:rPr>
                <w:rFonts w:eastAsia="Times New Roman" w:cs="Times New Roman"/>
                <w:sz w:val="28"/>
                <w:szCs w:val="28"/>
                <w:lang w:val="vi-VN"/>
              </w:rPr>
              <w:t>CategoryId</w:t>
            </w:r>
            <w:r w:rsidR="00E86749">
              <w:rPr>
                <w:rFonts w:eastAsia="Times New Roman" w:cs="Times New Roman"/>
                <w:sz w:val="28"/>
                <w:szCs w:val="28"/>
                <w:lang w:val="vi-VN"/>
              </w:rPr>
              <w:t>))</w:t>
            </w:r>
          </w:p>
        </w:tc>
      </w:tr>
      <w:tr w:rsidR="6CB7AB59" w14:paraId="277FC5AA" w14:textId="77777777" w:rsidTr="6CB7AB59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F73FB4" w14:textId="5A14F8F8" w:rsidR="6CB7AB59" w:rsidRDefault="6CB7AB59" w:rsidP="6CB7AB59">
            <w:pPr>
              <w:spacing w:before="240"/>
            </w:pPr>
            <w:r w:rsidRPr="6CB7AB59">
              <w:rPr>
                <w:rFonts w:eastAsia="Times New Roman" w:cs="Times New Roman"/>
                <w:sz w:val="28"/>
                <w:szCs w:val="28"/>
              </w:rPr>
              <w:t>ProductImage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9EFD0C" w14:textId="1980D6A0" w:rsidR="6CB7AB59" w:rsidRDefault="6CB7AB59" w:rsidP="6CB7AB59">
            <w:pPr>
              <w:spacing w:before="240"/>
            </w:pPr>
            <w:r w:rsidRPr="6CB7AB59">
              <w:rPr>
                <w:rFonts w:eastAsia="Times New Roman" w:cs="Times New Roman"/>
                <w:sz w:val="28"/>
                <w:szCs w:val="28"/>
              </w:rPr>
              <w:t>Chứa thông tin chi tiết về hình ảnh của sản phẩm</w:t>
            </w:r>
          </w:p>
        </w:tc>
      </w:tr>
      <w:tr w:rsidR="6CB7AB59" w14:paraId="5FD872A9" w14:textId="77777777" w:rsidTr="6CB7AB59">
        <w:trPr>
          <w:trHeight w:val="300"/>
        </w:trPr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8A7898" w14:textId="4F5D3DCF" w:rsidR="6CB7AB59" w:rsidRDefault="6CB7AB59" w:rsidP="6CB7AB59">
            <w:pPr>
              <w:spacing w:before="240"/>
            </w:pPr>
            <w:r w:rsidRPr="6CB7AB59">
              <w:rPr>
                <w:rFonts w:eastAsia="Times New Roman" w:cs="Times New Roman"/>
                <w:sz w:val="28"/>
                <w:szCs w:val="28"/>
              </w:rPr>
              <w:t>ProductName</w:t>
            </w:r>
          </w:p>
        </w:tc>
        <w:tc>
          <w:tcPr>
            <w:tcW w:w="41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149DE0" w14:textId="234EAA82" w:rsidR="6CB7AB59" w:rsidRDefault="6CB7AB59" w:rsidP="6CB7AB59">
            <w:pPr>
              <w:spacing w:before="240"/>
            </w:pPr>
            <w:r w:rsidRPr="6CB7AB59">
              <w:rPr>
                <w:rFonts w:eastAsia="Times New Roman" w:cs="Times New Roman"/>
                <w:sz w:val="28"/>
                <w:szCs w:val="28"/>
              </w:rPr>
              <w:t>Chứa thông tin về tên gọi của sản phẩm.</w:t>
            </w:r>
          </w:p>
        </w:tc>
      </w:tr>
    </w:tbl>
    <w:p w14:paraId="50550F22" w14:textId="221C86EF" w:rsidR="1B6EB509" w:rsidRDefault="1B6EB509" w:rsidP="1B6EB509">
      <w:pPr>
        <w:pStyle w:val="bnhthng2"/>
        <w:rPr>
          <w:b/>
          <w:bCs/>
          <w:lang w:val="vi-VN"/>
        </w:rPr>
      </w:pPr>
    </w:p>
    <w:p w14:paraId="2CABCEE7" w14:textId="6884379B" w:rsidR="001D2DA2" w:rsidRDefault="009F4867" w:rsidP="00520F92">
      <w:pPr>
        <w:pStyle w:val="bnhthng2"/>
        <w:rPr>
          <w:b/>
          <w:bCs/>
        </w:rPr>
      </w:pPr>
      <w:bookmarkStart w:id="40" w:name="_Toc18981"/>
      <w:bookmarkStart w:id="41" w:name="_Toc25995"/>
      <w:bookmarkStart w:id="42" w:name="_Toc6434"/>
      <w:bookmarkStart w:id="43" w:name="_Toc2767"/>
      <w:bookmarkStart w:id="44" w:name="_Toc19276"/>
      <w:bookmarkStart w:id="45" w:name="_Toc5428"/>
      <w:bookmarkStart w:id="46" w:name="_Toc30846"/>
      <w:bookmarkStart w:id="47" w:name="_Toc15628"/>
      <w:r w:rsidRPr="009F4867">
        <w:rPr>
          <w:b/>
          <w:bCs/>
          <w:noProof/>
        </w:rPr>
        <w:lastRenderedPageBreak/>
        <w:drawing>
          <wp:inline distT="0" distB="0" distL="0" distR="0" wp14:anchorId="2DB041CC" wp14:editId="3D171E18">
            <wp:extent cx="5982288" cy="3101340"/>
            <wp:effectExtent l="0" t="0" r="0" b="381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2288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867">
        <w:rPr>
          <w:b/>
          <w:bCs/>
        </w:rPr>
        <w:t xml:space="preserve"> </w:t>
      </w:r>
      <w:proofErr w:type="spellStart"/>
      <w:r w:rsidR="00520F92" w:rsidRPr="001D2DA2">
        <w:rPr>
          <w:b/>
          <w:bCs/>
        </w:rPr>
        <w:t>Lược</w:t>
      </w:r>
      <w:proofErr w:type="spellEnd"/>
      <w:r w:rsidR="00520F92" w:rsidRPr="001D2DA2">
        <w:rPr>
          <w:b/>
          <w:bCs/>
        </w:rPr>
        <w:t xml:space="preserve"> </w:t>
      </w:r>
      <w:proofErr w:type="spellStart"/>
      <w:r w:rsidR="00520F92" w:rsidRPr="001D2DA2">
        <w:rPr>
          <w:b/>
          <w:bCs/>
        </w:rPr>
        <w:t>đồ</w:t>
      </w:r>
      <w:proofErr w:type="spellEnd"/>
      <w:r w:rsidR="00520F92" w:rsidRPr="001D2DA2">
        <w:rPr>
          <w:b/>
          <w:bCs/>
        </w:rPr>
        <w:t xml:space="preserve"> CSDL</w:t>
      </w:r>
      <w:r w:rsidR="001D2DA2" w:rsidRPr="001D2DA2">
        <w:rPr>
          <w:b/>
          <w:bCs/>
        </w:rPr>
        <w:t xml:space="preserve"> </w:t>
      </w:r>
      <w:proofErr w:type="spellStart"/>
      <w:r w:rsidR="001D2DA2" w:rsidRPr="001D2DA2">
        <w:rPr>
          <w:b/>
          <w:bCs/>
        </w:rPr>
        <w:t>quan</w:t>
      </w:r>
      <w:proofErr w:type="spellEnd"/>
      <w:r w:rsidR="001D2DA2" w:rsidRPr="001D2DA2">
        <w:rPr>
          <w:b/>
          <w:bCs/>
        </w:rPr>
        <w:t xml:space="preserve"> </w:t>
      </w:r>
      <w:proofErr w:type="spellStart"/>
      <w:r w:rsidR="001D2DA2" w:rsidRPr="001D2DA2">
        <w:rPr>
          <w:b/>
          <w:bCs/>
        </w:rPr>
        <w:t>hệ</w:t>
      </w:r>
      <w:proofErr w:type="spellEnd"/>
      <w:r w:rsidR="001D2DA2" w:rsidRPr="001D2DA2">
        <w:rPr>
          <w:b/>
          <w:bCs/>
        </w:rPr>
        <w:t xml:space="preserve"> </w:t>
      </w:r>
      <w:proofErr w:type="spellStart"/>
      <w:r w:rsidR="001D2DA2" w:rsidRPr="001D2DA2">
        <w:rPr>
          <w:b/>
          <w:bCs/>
        </w:rPr>
        <w:t>trên</w:t>
      </w:r>
      <w:proofErr w:type="spellEnd"/>
      <w:r w:rsidR="001D2DA2" w:rsidRPr="001D2DA2">
        <w:rPr>
          <w:b/>
          <w:bCs/>
        </w:rPr>
        <w:t xml:space="preserve"> SQL</w:t>
      </w:r>
    </w:p>
    <w:p w14:paraId="5F609B3B" w14:textId="6EA4C2E5" w:rsidR="00C8661F" w:rsidRPr="001D2DA2" w:rsidRDefault="001D2DA2" w:rsidP="00520F92">
      <w:pPr>
        <w:pStyle w:val="bnhthng2"/>
        <w:rPr>
          <w:b/>
          <w:bCs/>
          <w:szCs w:val="32"/>
        </w:rPr>
      </w:pPr>
      <w:r w:rsidRPr="001D2DA2">
        <w:rPr>
          <w:b/>
          <w:bCs/>
        </w:rPr>
        <w:t xml:space="preserve"> </w:t>
      </w:r>
      <w:r w:rsidR="00C8661F" w:rsidRPr="001D2DA2">
        <w:rPr>
          <w:b/>
          <w:bCs/>
        </w:rPr>
        <w:br w:type="page"/>
      </w:r>
    </w:p>
    <w:p w14:paraId="17FCD6FD" w14:textId="2E96845C" w:rsidR="00D377A8" w:rsidRDefault="005D75D1">
      <w:pPr>
        <w:pStyle w:val="Heading2"/>
        <w:numPr>
          <w:ilvl w:val="1"/>
          <w:numId w:val="2"/>
        </w:numPr>
        <w:rPr>
          <w:lang w:val="en-US"/>
        </w:rPr>
      </w:pPr>
      <w:bookmarkStart w:id="48" w:name="_Toc167362107"/>
      <w:proofErr w:type="spellStart"/>
      <w:r>
        <w:rPr>
          <w:lang w:val="en-US"/>
        </w:rPr>
        <w:lastRenderedPageBreak/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proofErr w:type="spellEnd"/>
    </w:p>
    <w:p w14:paraId="59D06619" w14:textId="74684680" w:rsidR="00D377A8" w:rsidRDefault="009820EE" w:rsidP="009820EE">
      <w:pPr>
        <w:pStyle w:val="bnhthng2"/>
        <w:spacing w:line="360" w:lineRule="auto"/>
      </w:pPr>
      <w:r>
        <w:t xml:space="preserve">- </w:t>
      </w:r>
      <w:r w:rsidR="005D75D1">
        <w:t>Visual Studio 20</w:t>
      </w:r>
      <w:r w:rsidR="005D75D1">
        <w:rPr>
          <w:lang w:val="vi-VN"/>
        </w:rPr>
        <w:t>19/2022</w:t>
      </w:r>
      <w:r w:rsidR="005D75D1">
        <w:t xml:space="preserve"> </w:t>
      </w:r>
      <w:proofErr w:type="spellStart"/>
      <w:r w:rsidR="005D75D1">
        <w:t>tích</w:t>
      </w:r>
      <w:proofErr w:type="spellEnd"/>
      <w:r w:rsidR="005D75D1">
        <w:t xml:space="preserve"> </w:t>
      </w:r>
      <w:proofErr w:type="spellStart"/>
      <w:r w:rsidR="005D75D1">
        <w:t>hợp</w:t>
      </w:r>
      <w:proofErr w:type="spellEnd"/>
      <w:r w:rsidR="005D75D1">
        <w:t xml:space="preserve"> SSIS (SQL Server Integration Services) </w:t>
      </w:r>
      <w:proofErr w:type="spellStart"/>
      <w:r w:rsidR="005D75D1">
        <w:t>và</w:t>
      </w:r>
      <w:proofErr w:type="spellEnd"/>
      <w:r w:rsidR="005D75D1">
        <w:t xml:space="preserve"> SSAS (SQL Server Analysis Services).</w:t>
      </w:r>
    </w:p>
    <w:p w14:paraId="65168AF8" w14:textId="0B994AEE" w:rsidR="00D377A8" w:rsidRDefault="009820EE" w:rsidP="009820EE">
      <w:pPr>
        <w:pStyle w:val="bnhthng2"/>
        <w:spacing w:line="360" w:lineRule="auto"/>
      </w:pPr>
      <w:r>
        <w:t xml:space="preserve">- </w:t>
      </w:r>
      <w:r w:rsidR="005D75D1">
        <w:t>SQL Server Management Studio</w:t>
      </w:r>
      <w:r w:rsidR="005D75D1">
        <w:rPr>
          <w:lang w:val="vi-VN"/>
        </w:rPr>
        <w:t xml:space="preserve"> </w:t>
      </w:r>
      <w:r w:rsidR="005D75D1">
        <w:t>2019</w:t>
      </w:r>
    </w:p>
    <w:p w14:paraId="2CDE2988" w14:textId="77777777" w:rsidR="00D377A8" w:rsidRDefault="005D75D1" w:rsidP="009820EE">
      <w:pPr>
        <w:spacing w:line="360" w:lineRule="auto"/>
        <w:rPr>
          <w:lang w:val="en-US"/>
        </w:rPr>
      </w:pPr>
      <w:r>
        <w:rPr>
          <w:lang w:val="en-US"/>
        </w:rPr>
        <w:br w:type="page"/>
      </w:r>
    </w:p>
    <w:p w14:paraId="61EC0D49" w14:textId="4795F922" w:rsidR="00D377A8" w:rsidRDefault="005D75D1">
      <w:pPr>
        <w:pStyle w:val="Heading1"/>
        <w:rPr>
          <w:bCs/>
          <w:lang w:val="en-US"/>
        </w:rPr>
      </w:pPr>
      <w:bookmarkStart w:id="49" w:name="_Toc6264"/>
      <w:bookmarkStart w:id="50" w:name="_Toc21365"/>
      <w:bookmarkStart w:id="51" w:name="_Toc3504"/>
      <w:bookmarkStart w:id="52" w:name="_Toc15196"/>
      <w:bookmarkStart w:id="53" w:name="_Toc21948"/>
      <w:bookmarkStart w:id="54" w:name="_Toc10627"/>
      <w:bookmarkStart w:id="55" w:name="_Toc23845"/>
      <w:bookmarkStart w:id="56" w:name="_Toc10088"/>
      <w:bookmarkStart w:id="57" w:name="_Toc167362108"/>
      <w:r>
        <w:rPr>
          <w:bCs/>
          <w:lang w:val="en-US"/>
        </w:rPr>
        <w:lastRenderedPageBreak/>
        <w:t>CHƯƠNG 2: THIẾT KẾ XÂY DỰNG CƠ SỞ DỮ LIỆU TÁC NGHIỆP</w:t>
      </w:r>
      <w:r w:rsidR="0034353A">
        <w:rPr>
          <w:bCs/>
          <w:lang w:val="vi-VN"/>
        </w:rPr>
        <w:t xml:space="preserve"> </w:t>
      </w:r>
      <w:r>
        <w:rPr>
          <w:bCs/>
          <w:lang w:val="en-US"/>
        </w:rPr>
        <w:t>(OLAP)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37C6A347" w14:textId="77777777" w:rsidR="00D377A8" w:rsidRDefault="005D75D1">
      <w:pPr>
        <w:pStyle w:val="Heading2"/>
        <w:rPr>
          <w:bCs/>
          <w:szCs w:val="28"/>
          <w:lang w:val="en-US"/>
        </w:rPr>
      </w:pPr>
      <w:bookmarkStart w:id="58" w:name="_Toc1328"/>
      <w:bookmarkStart w:id="59" w:name="_Toc16040"/>
      <w:bookmarkStart w:id="60" w:name="_Toc16220"/>
      <w:bookmarkStart w:id="61" w:name="_Toc1225"/>
      <w:bookmarkStart w:id="62" w:name="_Toc6497"/>
      <w:bookmarkStart w:id="63" w:name="_Toc12593"/>
      <w:bookmarkStart w:id="64" w:name="_Toc25618"/>
      <w:bookmarkStart w:id="65" w:name="_Toc15834"/>
      <w:bookmarkStart w:id="66" w:name="_Toc167362109"/>
      <w:r>
        <w:rPr>
          <w:bCs/>
          <w:szCs w:val="28"/>
          <w:lang w:val="en-US"/>
        </w:rPr>
        <w:t xml:space="preserve">2.1. </w:t>
      </w:r>
      <w:proofErr w:type="spellStart"/>
      <w:r>
        <w:rPr>
          <w:bCs/>
          <w:szCs w:val="28"/>
          <w:lang w:val="en-US"/>
        </w:rPr>
        <w:t>Xác</w:t>
      </w:r>
      <w:proofErr w:type="spellEnd"/>
      <w:r>
        <w:rPr>
          <w:bCs/>
          <w:szCs w:val="28"/>
          <w:lang w:val="en-US"/>
        </w:rPr>
        <w:t xml:space="preserve"> </w:t>
      </w:r>
      <w:proofErr w:type="spellStart"/>
      <w:r>
        <w:rPr>
          <w:bCs/>
          <w:szCs w:val="28"/>
          <w:lang w:val="en-US"/>
        </w:rPr>
        <w:t>định</w:t>
      </w:r>
      <w:proofErr w:type="spellEnd"/>
      <w:r>
        <w:rPr>
          <w:bCs/>
          <w:szCs w:val="28"/>
          <w:lang w:val="en-US"/>
        </w:rPr>
        <w:t xml:space="preserve"> </w:t>
      </w:r>
      <w:proofErr w:type="spellStart"/>
      <w:r>
        <w:rPr>
          <w:bCs/>
          <w:szCs w:val="28"/>
          <w:lang w:val="en-US"/>
        </w:rPr>
        <w:t>các</w:t>
      </w:r>
      <w:proofErr w:type="spellEnd"/>
      <w:r>
        <w:rPr>
          <w:bCs/>
          <w:szCs w:val="28"/>
          <w:lang w:val="en-US"/>
        </w:rPr>
        <w:t xml:space="preserve"> Business Process </w:t>
      </w:r>
      <w:proofErr w:type="spellStart"/>
      <w:r>
        <w:rPr>
          <w:bCs/>
          <w:szCs w:val="28"/>
          <w:lang w:val="en-US"/>
        </w:rPr>
        <w:t>và</w:t>
      </w:r>
      <w:proofErr w:type="spellEnd"/>
      <w:r>
        <w:rPr>
          <w:bCs/>
          <w:szCs w:val="28"/>
          <w:lang w:val="en-US"/>
        </w:rPr>
        <w:t xml:space="preserve"> </w:t>
      </w:r>
      <w:proofErr w:type="spellStart"/>
      <w:r>
        <w:rPr>
          <w:bCs/>
          <w:szCs w:val="28"/>
          <w:lang w:val="en-US"/>
        </w:rPr>
        <w:t>bảng</w:t>
      </w:r>
      <w:proofErr w:type="spellEnd"/>
      <w:r>
        <w:rPr>
          <w:bCs/>
          <w:szCs w:val="28"/>
          <w:lang w:val="en-US"/>
        </w:rPr>
        <w:t xml:space="preserve"> Fact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494467AA" w14:textId="348AA1F2" w:rsidR="00335D00" w:rsidRDefault="00335D00" w:rsidP="00DA3548">
      <w:pPr>
        <w:pStyle w:val="bnhthng2"/>
        <w:spacing w:line="360" w:lineRule="auto"/>
        <w:rPr>
          <w:b/>
          <w:bCs/>
        </w:rPr>
      </w:pPr>
      <w:r w:rsidRPr="00335D00">
        <w:rPr>
          <w:b/>
          <w:bCs/>
        </w:rPr>
        <w:t xml:space="preserve">Business requirement: </w:t>
      </w:r>
    </w:p>
    <w:p w14:paraId="250AE4CA" w14:textId="3776DE4F" w:rsidR="0002099A" w:rsidRDefault="00C32077" w:rsidP="00DA3548">
      <w:pPr>
        <w:pStyle w:val="bnhthng2"/>
        <w:spacing w:line="360" w:lineRule="auto"/>
      </w:pPr>
      <w:r>
        <w:t xml:space="preserve">- </w:t>
      </w:r>
      <w:proofErr w:type="spellStart"/>
      <w:r w:rsidR="00235401">
        <w:t>Phân</w:t>
      </w:r>
      <w:proofErr w:type="spellEnd"/>
      <w:r w:rsidR="00235401">
        <w:t xml:space="preserve"> </w:t>
      </w:r>
      <w:proofErr w:type="spellStart"/>
      <w:r w:rsidR="00235401">
        <w:t>tích</w:t>
      </w:r>
      <w:proofErr w:type="spellEnd"/>
      <w:r w:rsidR="00235401">
        <w:t xml:space="preserve"> </w:t>
      </w:r>
      <w:proofErr w:type="spellStart"/>
      <w:r w:rsidR="00235401">
        <w:t>doanh</w:t>
      </w:r>
      <w:proofErr w:type="spellEnd"/>
      <w:r w:rsidR="00235401">
        <w:t xml:space="preserve"> </w:t>
      </w:r>
      <w:proofErr w:type="spellStart"/>
      <w:r w:rsidR="00235401">
        <w:t>số</w:t>
      </w:r>
      <w:proofErr w:type="spellEnd"/>
      <w:r w:rsidR="00235401">
        <w:t xml:space="preserve"> </w:t>
      </w:r>
      <w:r>
        <w:t>(</w:t>
      </w:r>
      <w:r w:rsidR="009F59A7">
        <w:t>S</w:t>
      </w:r>
      <w:r>
        <w:t xml:space="preserve">ales </w:t>
      </w:r>
      <w:r w:rsidR="009F59A7">
        <w:t>A</w:t>
      </w:r>
      <w:r w:rsidR="00235401">
        <w:t>nalysis</w:t>
      </w:r>
      <w:r>
        <w:t xml:space="preserve">):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(customer),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(product) </w:t>
      </w:r>
      <w:proofErr w:type="spellStart"/>
      <w:r>
        <w:t>và</w:t>
      </w:r>
      <w:proofErr w:type="spellEnd"/>
      <w:r>
        <w:t xml:space="preserve"> </w:t>
      </w:r>
      <w:proofErr w:type="spellStart"/>
      <w:r w:rsidR="00CC4EEE">
        <w:t>và</w:t>
      </w:r>
      <w:proofErr w:type="spellEnd"/>
      <w:r w:rsidR="00CC4EEE">
        <w:t xml:space="preserve"> </w:t>
      </w:r>
      <w:proofErr w:type="spellStart"/>
      <w:r w:rsidR="00CC4EEE">
        <w:t>thị</w:t>
      </w:r>
      <w:proofErr w:type="spellEnd"/>
      <w:r w:rsidR="00CC4EEE">
        <w:t xml:space="preserve"> </w:t>
      </w:r>
      <w:proofErr w:type="spellStart"/>
      <w:r w:rsidR="00CC4EEE">
        <w:t>trường</w:t>
      </w:r>
      <w:proofErr w:type="spellEnd"/>
      <w:r w:rsidR="00CC4EEE">
        <w:t xml:space="preserve"> </w:t>
      </w:r>
      <w:proofErr w:type="spellStart"/>
      <w:r w:rsidR="00CC4EEE">
        <w:t>để</w:t>
      </w:r>
      <w:proofErr w:type="spellEnd"/>
      <w:r w:rsidR="00CC4EEE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 w:rsidR="00CC4EEE">
        <w:t xml:space="preserve">, </w:t>
      </w:r>
      <w:proofErr w:type="spellStart"/>
      <w:r w:rsidR="00CC4EEE">
        <w:t>mang</w:t>
      </w:r>
      <w:proofErr w:type="spellEnd"/>
      <w:r w:rsidR="00CC4EEE">
        <w:t xml:space="preserve"> </w:t>
      </w:r>
      <w:proofErr w:type="spellStart"/>
      <w:r w:rsidR="00CC4EEE">
        <w:t>lại</w:t>
      </w:r>
      <w:proofErr w:type="spellEnd"/>
      <w:r w:rsidR="00CC4EEE">
        <w:t xml:space="preserve"> </w:t>
      </w:r>
      <w:proofErr w:type="spellStart"/>
      <w:r w:rsidR="00CC4EEE">
        <w:t>nhiều</w:t>
      </w:r>
      <w:proofErr w:type="spellEnd"/>
      <w:r w:rsidR="00CC4EEE">
        <w:t xml:space="preserve"> </w:t>
      </w:r>
      <w:proofErr w:type="spellStart"/>
      <w:r w:rsidR="00CC4EEE">
        <w:t>lợi</w:t>
      </w:r>
      <w:proofErr w:type="spellEnd"/>
      <w:r w:rsidR="00CC4EEE">
        <w:t xml:space="preserve"> </w:t>
      </w:r>
      <w:proofErr w:type="spellStart"/>
      <w:r w:rsidR="00CC4EEE">
        <w:t>nhuận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 w:rsidR="00CC4EEE">
        <w:t>thị</w:t>
      </w:r>
      <w:proofErr w:type="spellEnd"/>
      <w:r w:rsidR="00CC4EEE">
        <w:t xml:space="preserve"> </w:t>
      </w:r>
      <w:proofErr w:type="spellStart"/>
      <w:r w:rsidR="00CC4EEE">
        <w:t>trường</w:t>
      </w:r>
      <w:proofErr w:type="spellEnd"/>
      <w:r w:rsidR="00CC4EEE">
        <w:t xml:space="preserve"> </w:t>
      </w:r>
      <w:proofErr w:type="spellStart"/>
      <w:r w:rsidR="00CC4EEE">
        <w:t>nào</w:t>
      </w:r>
      <w:proofErr w:type="spellEnd"/>
      <w:r w:rsidR="00CC4EEE">
        <w:t xml:space="preserve"> </w:t>
      </w:r>
      <w:proofErr w:type="spellStart"/>
      <w:r w:rsidR="00CC4EEE">
        <w:t>tiềm</w:t>
      </w:r>
      <w:proofErr w:type="spellEnd"/>
      <w:r w:rsidR="00CC4EEE">
        <w:t xml:space="preserve"> </w:t>
      </w:r>
      <w:proofErr w:type="spellStart"/>
      <w:r w:rsidR="00CC4EEE">
        <w:t>năng</w:t>
      </w:r>
      <w:proofErr w:type="spellEnd"/>
      <w:r w:rsidR="00CC4EEE">
        <w:t xml:space="preserve"> </w:t>
      </w:r>
      <w:proofErr w:type="spellStart"/>
      <w:r w:rsidR="00CC4EEE">
        <w:t>nhất</w:t>
      </w:r>
      <w:proofErr w:type="spellEnd"/>
      <w:r w:rsidR="00A84470">
        <w:t xml:space="preserve">, </w:t>
      </w:r>
      <w:proofErr w:type="spellStart"/>
      <w:r w:rsidR="005227FF">
        <w:t>đặc</w:t>
      </w:r>
      <w:proofErr w:type="spellEnd"/>
      <w:r w:rsidR="005227FF">
        <w:t xml:space="preserve"> </w:t>
      </w:r>
      <w:proofErr w:type="spellStart"/>
      <w:r w:rsidR="005227FF">
        <w:t>điểm</w:t>
      </w:r>
      <w:proofErr w:type="spellEnd"/>
      <w:r w:rsidR="005227FF">
        <w:t xml:space="preserve"> </w:t>
      </w:r>
      <w:proofErr w:type="spellStart"/>
      <w:r w:rsidR="005227FF">
        <w:t>nhu</w:t>
      </w:r>
      <w:proofErr w:type="spellEnd"/>
      <w:r w:rsidR="005227FF">
        <w:t xml:space="preserve"> </w:t>
      </w:r>
      <w:proofErr w:type="spellStart"/>
      <w:r w:rsidR="005227FF">
        <w:t>cầu</w:t>
      </w:r>
      <w:proofErr w:type="spellEnd"/>
      <w:r w:rsidR="005227FF">
        <w:t xml:space="preserve"> </w:t>
      </w:r>
      <w:proofErr w:type="spellStart"/>
      <w:r w:rsidR="005227FF">
        <w:t>mua</w:t>
      </w:r>
      <w:proofErr w:type="spellEnd"/>
      <w:r w:rsidR="005227FF">
        <w:t xml:space="preserve"> </w:t>
      </w:r>
      <w:proofErr w:type="spellStart"/>
      <w:r w:rsidR="005227FF">
        <w:t>sắm</w:t>
      </w:r>
      <w:proofErr w:type="spellEnd"/>
      <w:r w:rsidR="005227FF">
        <w:t xml:space="preserve"> </w:t>
      </w:r>
      <w:proofErr w:type="spellStart"/>
      <w:r w:rsidR="005227FF">
        <w:t>của</w:t>
      </w:r>
      <w:proofErr w:type="spellEnd"/>
      <w:r w:rsidR="005227FF">
        <w:t xml:space="preserve"> </w:t>
      </w:r>
      <w:proofErr w:type="spellStart"/>
      <w:r w:rsidR="005227FF">
        <w:t>các</w:t>
      </w:r>
      <w:proofErr w:type="spellEnd"/>
      <w:r w:rsidR="005227FF">
        <w:t xml:space="preserve"> </w:t>
      </w:r>
      <w:proofErr w:type="spellStart"/>
      <w:r w:rsidR="005227FF">
        <w:t>phân</w:t>
      </w:r>
      <w:proofErr w:type="spellEnd"/>
      <w:r w:rsidR="005227FF">
        <w:t xml:space="preserve"> </w:t>
      </w:r>
      <w:proofErr w:type="spellStart"/>
      <w:r w:rsidR="005227FF">
        <w:t>khúc</w:t>
      </w:r>
      <w:proofErr w:type="spellEnd"/>
      <w:r w:rsidR="005227FF">
        <w:t xml:space="preserve"> </w:t>
      </w:r>
      <w:proofErr w:type="spellStart"/>
      <w:r w:rsidR="005227FF">
        <w:t>khách</w:t>
      </w:r>
      <w:proofErr w:type="spellEnd"/>
      <w:r w:rsidR="005227FF">
        <w:t xml:space="preserve"> </w:t>
      </w:r>
      <w:proofErr w:type="spellStart"/>
      <w:r w:rsidR="005227FF">
        <w:t>hàng</w:t>
      </w:r>
      <w:proofErr w:type="spellEnd"/>
      <w:r w:rsidR="005227FF">
        <w:t xml:space="preserve"> </w:t>
      </w:r>
      <w:proofErr w:type="spellStart"/>
      <w:r w:rsidR="005227FF">
        <w:t>để</w:t>
      </w:r>
      <w:proofErr w:type="spellEnd"/>
      <w:r w:rsidR="005227FF">
        <w:t xml:space="preserve"> </w:t>
      </w:r>
      <w:proofErr w:type="spellStart"/>
      <w:r w:rsidR="005227FF">
        <w:t>đưa</w:t>
      </w:r>
      <w:proofErr w:type="spellEnd"/>
      <w:r w:rsidR="005227FF">
        <w:t xml:space="preserve"> ra </w:t>
      </w:r>
      <w:proofErr w:type="spellStart"/>
      <w:r w:rsidR="0002099A">
        <w:t>các</w:t>
      </w:r>
      <w:proofErr w:type="spellEnd"/>
      <w:r w:rsidR="0002099A">
        <w:t xml:space="preserve"> </w:t>
      </w:r>
      <w:proofErr w:type="spellStart"/>
      <w:r w:rsidR="0002099A">
        <w:t>chiến</w:t>
      </w:r>
      <w:proofErr w:type="spellEnd"/>
      <w:r w:rsidR="0002099A">
        <w:t xml:space="preserve"> </w:t>
      </w:r>
      <w:proofErr w:type="spellStart"/>
      <w:r w:rsidR="0002099A">
        <w:t>lược</w:t>
      </w:r>
      <w:proofErr w:type="spellEnd"/>
      <w:r w:rsidR="0002099A">
        <w:t xml:space="preserve"> </w:t>
      </w:r>
      <w:proofErr w:type="spellStart"/>
      <w:r w:rsidR="0002099A">
        <w:t>kinh</w:t>
      </w:r>
      <w:proofErr w:type="spellEnd"/>
      <w:r w:rsidR="0002099A">
        <w:t xml:space="preserve"> </w:t>
      </w:r>
      <w:proofErr w:type="spellStart"/>
      <w:r w:rsidR="0002099A">
        <w:t>doanh</w:t>
      </w:r>
      <w:proofErr w:type="spellEnd"/>
      <w:r w:rsidR="0002099A">
        <w:t xml:space="preserve">, marketing </w:t>
      </w:r>
      <w:proofErr w:type="spellStart"/>
      <w:r w:rsidR="0002099A">
        <w:t>hiệu</w:t>
      </w:r>
      <w:proofErr w:type="spellEnd"/>
      <w:r w:rsidR="0002099A">
        <w:t xml:space="preserve"> </w:t>
      </w:r>
      <w:proofErr w:type="spellStart"/>
      <w:r w:rsidR="0002099A">
        <w:t>quả</w:t>
      </w:r>
      <w:proofErr w:type="spellEnd"/>
      <w:r>
        <w:t xml:space="preserve">. </w:t>
      </w:r>
    </w:p>
    <w:p w14:paraId="7F2A0E1A" w14:textId="5E15CE02" w:rsidR="00335D00" w:rsidRDefault="0002099A" w:rsidP="00DA3548">
      <w:pPr>
        <w:pStyle w:val="bnhthng2"/>
        <w:spacing w:line="360" w:lineRule="auto"/>
      </w:pPr>
      <w:r>
        <w:t xml:space="preserve">- </w:t>
      </w:r>
      <w:proofErr w:type="spellStart"/>
      <w:r w:rsidR="00C32077">
        <w:t>Việc</w:t>
      </w:r>
      <w:proofErr w:type="spellEnd"/>
      <w:r w:rsidR="00C32077">
        <w:t xml:space="preserve"> </w:t>
      </w:r>
      <w:proofErr w:type="spellStart"/>
      <w:r w:rsidR="00C32077">
        <w:t>đặt</w:t>
      </w:r>
      <w:proofErr w:type="spellEnd"/>
      <w:r w:rsidR="00C32077">
        <w:t xml:space="preserve"> </w:t>
      </w:r>
      <w:proofErr w:type="spellStart"/>
      <w:r w:rsidR="00C32077">
        <w:t>và</w:t>
      </w:r>
      <w:proofErr w:type="spellEnd"/>
      <w:r w:rsidR="00C32077">
        <w:t xml:space="preserve"> </w:t>
      </w:r>
      <w:proofErr w:type="spellStart"/>
      <w:r w:rsidR="00C32077">
        <w:t>giao</w:t>
      </w:r>
      <w:proofErr w:type="spellEnd"/>
      <w:r w:rsidR="00C32077">
        <w:t xml:space="preserve"> </w:t>
      </w:r>
      <w:proofErr w:type="spellStart"/>
      <w:r w:rsidR="00C32077">
        <w:t>hàng</w:t>
      </w:r>
      <w:proofErr w:type="spellEnd"/>
      <w:r w:rsidR="00C32077">
        <w:t xml:space="preserve"> (Order Fulfillment and Delivery): </w:t>
      </w:r>
      <w:proofErr w:type="spellStart"/>
      <w:r w:rsidR="00C32077">
        <w:t>người</w:t>
      </w:r>
      <w:proofErr w:type="spellEnd"/>
      <w:r w:rsidR="00C32077">
        <w:t xml:space="preserve"> </w:t>
      </w:r>
      <w:proofErr w:type="spellStart"/>
      <w:r w:rsidR="00C32077">
        <w:t>quản</w:t>
      </w:r>
      <w:proofErr w:type="spellEnd"/>
      <w:r w:rsidR="00C32077">
        <w:t xml:space="preserve"> </w:t>
      </w:r>
      <w:proofErr w:type="spellStart"/>
      <w:r w:rsidR="00C32077">
        <w:t>lý</w:t>
      </w:r>
      <w:proofErr w:type="spellEnd"/>
      <w:r w:rsidR="00C32077">
        <w:t xml:space="preserve"> </w:t>
      </w:r>
      <w:proofErr w:type="spellStart"/>
      <w:r w:rsidR="00C32077">
        <w:t>muốn</w:t>
      </w:r>
      <w:proofErr w:type="spellEnd"/>
      <w:r w:rsidR="00C32077">
        <w:t xml:space="preserve"> </w:t>
      </w:r>
      <w:proofErr w:type="spellStart"/>
      <w:r w:rsidR="00C32077">
        <w:t>phân</w:t>
      </w:r>
      <w:proofErr w:type="spellEnd"/>
      <w:r w:rsidR="00C32077">
        <w:t xml:space="preserve"> </w:t>
      </w:r>
      <w:proofErr w:type="spellStart"/>
      <w:r w:rsidR="00C32077">
        <w:t>tích</w:t>
      </w:r>
      <w:proofErr w:type="spellEnd"/>
      <w:r w:rsidR="00C32077">
        <w:t xml:space="preserve"> </w:t>
      </w:r>
      <w:proofErr w:type="spellStart"/>
      <w:r w:rsidR="00C32077">
        <w:t>quá</w:t>
      </w:r>
      <w:proofErr w:type="spellEnd"/>
      <w:r w:rsidR="00C32077">
        <w:t xml:space="preserve"> trình </w:t>
      </w:r>
      <w:proofErr w:type="spellStart"/>
      <w:r w:rsidR="00C32077">
        <w:t>đặt</w:t>
      </w:r>
      <w:proofErr w:type="spellEnd"/>
      <w:r w:rsidR="00C32077">
        <w:t xml:space="preserve"> </w:t>
      </w:r>
      <w:proofErr w:type="spellStart"/>
      <w:r w:rsidR="00C32077">
        <w:t>hàng</w:t>
      </w:r>
      <w:proofErr w:type="spellEnd"/>
      <w:r w:rsidR="00C32077">
        <w:t xml:space="preserve"> </w:t>
      </w:r>
      <w:proofErr w:type="spellStart"/>
      <w:r w:rsidR="00C32077">
        <w:t>để</w:t>
      </w:r>
      <w:proofErr w:type="spellEnd"/>
      <w:r w:rsidR="00C32077">
        <w:t xml:space="preserve"> </w:t>
      </w:r>
      <w:proofErr w:type="spellStart"/>
      <w:r w:rsidR="00C32077">
        <w:t>biết</w:t>
      </w:r>
      <w:proofErr w:type="spellEnd"/>
      <w:r w:rsidR="00C32077">
        <w:t xml:space="preserve"> </w:t>
      </w:r>
      <w:proofErr w:type="spellStart"/>
      <w:r w:rsidR="00C32077">
        <w:t>được</w:t>
      </w:r>
      <w:proofErr w:type="spellEnd"/>
      <w:r w:rsidR="00C32077">
        <w:t xml:space="preserve"> </w:t>
      </w:r>
      <w:proofErr w:type="spellStart"/>
      <w:r w:rsidR="00C32077">
        <w:t>khi</w:t>
      </w:r>
      <w:proofErr w:type="spellEnd"/>
      <w:r w:rsidR="00C32077">
        <w:t xml:space="preserve"> </w:t>
      </w:r>
      <w:proofErr w:type="spellStart"/>
      <w:r w:rsidR="00C32077">
        <w:t>nào</w:t>
      </w:r>
      <w:proofErr w:type="spellEnd"/>
      <w:r w:rsidR="00C32077">
        <w:t xml:space="preserve"> </w:t>
      </w:r>
      <w:proofErr w:type="spellStart"/>
      <w:r w:rsidR="00AB3CDD">
        <w:t>đơn</w:t>
      </w:r>
      <w:proofErr w:type="spellEnd"/>
      <w:r w:rsidR="00AB3CDD">
        <w:t xml:space="preserve"> </w:t>
      </w:r>
      <w:proofErr w:type="spellStart"/>
      <w:r w:rsidR="00AB3CDD">
        <w:t>hàng</w:t>
      </w:r>
      <w:proofErr w:type="spellEnd"/>
      <w:r w:rsidR="00AB3CDD">
        <w:t xml:space="preserve"> </w:t>
      </w:r>
      <w:proofErr w:type="spellStart"/>
      <w:r w:rsidR="00AB3CDD">
        <w:t>có</w:t>
      </w:r>
      <w:proofErr w:type="spellEnd"/>
      <w:r w:rsidR="00AB3CDD">
        <w:t xml:space="preserve"> xu </w:t>
      </w:r>
      <w:proofErr w:type="spellStart"/>
      <w:r w:rsidR="00AB3CDD">
        <w:t>hướng</w:t>
      </w:r>
      <w:proofErr w:type="spellEnd"/>
      <w:r w:rsidR="00AB3CDD">
        <w:t xml:space="preserve"> </w:t>
      </w:r>
      <w:proofErr w:type="spellStart"/>
      <w:r w:rsidR="00AB3CDD">
        <w:t>giao</w:t>
      </w:r>
      <w:proofErr w:type="spellEnd"/>
      <w:r w:rsidR="00AB3CDD">
        <w:t xml:space="preserve"> </w:t>
      </w:r>
      <w:proofErr w:type="spellStart"/>
      <w:r w:rsidR="00AB3CDD">
        <w:t>chậm</w:t>
      </w:r>
      <w:proofErr w:type="spellEnd"/>
      <w:r w:rsidR="00AB3CDD">
        <w:t xml:space="preserve"> </w:t>
      </w:r>
      <w:r w:rsidR="00E936A0">
        <w:t xml:space="preserve">hay </w:t>
      </w:r>
      <w:proofErr w:type="spellStart"/>
      <w:r w:rsidR="00E936A0">
        <w:t>đúng</w:t>
      </w:r>
      <w:proofErr w:type="spellEnd"/>
      <w:r w:rsidR="00E936A0">
        <w:t xml:space="preserve"> </w:t>
      </w:r>
      <w:proofErr w:type="spellStart"/>
      <w:r w:rsidR="00E936A0">
        <w:t>hẹn</w:t>
      </w:r>
      <w:proofErr w:type="spellEnd"/>
      <w:r w:rsidR="00E936A0">
        <w:t xml:space="preserve"> </w:t>
      </w:r>
      <w:proofErr w:type="spellStart"/>
      <w:r w:rsidR="00E936A0">
        <w:t>để</w:t>
      </w:r>
      <w:proofErr w:type="spellEnd"/>
      <w:r w:rsidR="00E936A0">
        <w:t xml:space="preserve"> </w:t>
      </w:r>
      <w:proofErr w:type="spellStart"/>
      <w:r w:rsidR="00E936A0">
        <w:t>cải</w:t>
      </w:r>
      <w:proofErr w:type="spellEnd"/>
      <w:r w:rsidR="00E936A0">
        <w:t xml:space="preserve"> </w:t>
      </w:r>
      <w:proofErr w:type="spellStart"/>
      <w:r w:rsidR="00E936A0">
        <w:t>thiện</w:t>
      </w:r>
      <w:proofErr w:type="spellEnd"/>
      <w:r w:rsidR="00E936A0">
        <w:t xml:space="preserve"> </w:t>
      </w:r>
      <w:proofErr w:type="spellStart"/>
      <w:r w:rsidR="00E936A0">
        <w:t>việc</w:t>
      </w:r>
      <w:proofErr w:type="spellEnd"/>
      <w:r w:rsidR="00E936A0">
        <w:t xml:space="preserve"> </w:t>
      </w:r>
      <w:proofErr w:type="spellStart"/>
      <w:r w:rsidR="00E936A0">
        <w:t>giao</w:t>
      </w:r>
      <w:proofErr w:type="spellEnd"/>
      <w:r w:rsidR="00E936A0">
        <w:t xml:space="preserve"> </w:t>
      </w:r>
      <w:proofErr w:type="spellStart"/>
      <w:r w:rsidR="00E936A0">
        <w:t>hàng</w:t>
      </w:r>
      <w:proofErr w:type="spellEnd"/>
      <w:r w:rsidR="00E936A0">
        <w:t>.</w:t>
      </w:r>
    </w:p>
    <w:p w14:paraId="0C422E25" w14:textId="77777777" w:rsidR="00E936A0" w:rsidRPr="00335D00" w:rsidRDefault="00E936A0" w:rsidP="00335D00">
      <w:pPr>
        <w:pStyle w:val="bnhthng2"/>
        <w:rPr>
          <w:b/>
          <w:bCs/>
        </w:rPr>
      </w:pPr>
    </w:p>
    <w:p w14:paraId="5A72BB00" w14:textId="08B62D4D" w:rsidR="00D377A8" w:rsidRPr="00DA3548" w:rsidRDefault="00936C31" w:rsidP="00936C31">
      <w:pPr>
        <w:pStyle w:val="bnhthng2"/>
        <w:rPr>
          <w:b/>
          <w:bCs/>
        </w:rPr>
      </w:pPr>
      <w:proofErr w:type="spellStart"/>
      <w:r w:rsidRPr="00DA3548">
        <w:rPr>
          <w:b/>
          <w:bCs/>
        </w:rPr>
        <w:t>Xây</w:t>
      </w:r>
      <w:proofErr w:type="spellEnd"/>
      <w:r w:rsidRPr="00DA3548">
        <w:rPr>
          <w:b/>
          <w:bCs/>
        </w:rPr>
        <w:t xml:space="preserve"> </w:t>
      </w:r>
      <w:proofErr w:type="spellStart"/>
      <w:r w:rsidRPr="00DA3548">
        <w:rPr>
          <w:b/>
          <w:bCs/>
        </w:rPr>
        <w:t>dựng</w:t>
      </w:r>
      <w:proofErr w:type="spellEnd"/>
      <w:r w:rsidRPr="00DA3548">
        <w:rPr>
          <w:b/>
          <w:bCs/>
        </w:rPr>
        <w:t xml:space="preserve"> Detail Bus </w:t>
      </w:r>
      <w:r w:rsidR="00973577" w:rsidRPr="00DA3548">
        <w:rPr>
          <w:b/>
          <w:bCs/>
        </w:rPr>
        <w:t xml:space="preserve">Matrix </w:t>
      </w:r>
    </w:p>
    <w:p w14:paraId="77505385" w14:textId="77777777" w:rsidR="00973577" w:rsidRDefault="00973577" w:rsidP="00936C31">
      <w:pPr>
        <w:pStyle w:val="bnhthng2"/>
      </w:pPr>
    </w:p>
    <w:p w14:paraId="7E7CD187" w14:textId="11E16F62" w:rsidR="00D377A8" w:rsidRDefault="00107BA2">
      <w:pPr>
        <w:jc w:val="both"/>
        <w:rPr>
          <w:lang w:val="en-US"/>
        </w:rPr>
      </w:pPr>
      <w:r w:rsidRPr="00107BA2">
        <w:rPr>
          <w:noProof/>
          <w:lang w:val="en-US"/>
        </w:rPr>
        <w:drawing>
          <wp:inline distT="0" distB="0" distL="0" distR="0" wp14:anchorId="107AACF0" wp14:editId="79022A30">
            <wp:extent cx="5274310" cy="1150620"/>
            <wp:effectExtent l="0" t="0" r="2540" b="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7362"/>
                    <a:stretch/>
                  </pic:blipFill>
                  <pic:spPr bwMode="auto"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F22C7" w14:textId="77777777" w:rsidR="00D377A8" w:rsidRPr="007B4914" w:rsidRDefault="005D75D1">
      <w:pPr>
        <w:pStyle w:val="Heading3"/>
        <w:jc w:val="both"/>
        <w:rPr>
          <w:bCs/>
          <w:color w:val="auto"/>
          <w:lang w:val="en-US"/>
        </w:rPr>
      </w:pPr>
      <w:bookmarkStart w:id="67" w:name="_Toc1124"/>
      <w:bookmarkStart w:id="68" w:name="_Toc11045"/>
      <w:bookmarkStart w:id="69" w:name="_Toc14385"/>
      <w:bookmarkStart w:id="70" w:name="_Toc16068"/>
      <w:bookmarkStart w:id="71" w:name="_Toc26739"/>
      <w:bookmarkStart w:id="72" w:name="_Toc11709"/>
      <w:bookmarkStart w:id="73" w:name="_Toc982"/>
      <w:bookmarkStart w:id="74" w:name="_Toc14276"/>
      <w:bookmarkStart w:id="75" w:name="_Toc167362110"/>
      <w:r w:rsidRPr="007B4914">
        <w:rPr>
          <w:bCs/>
          <w:color w:val="auto"/>
          <w:lang w:val="en-US"/>
        </w:rPr>
        <w:t>2.1.1. Business Process: Sales Analysis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</w:p>
    <w:p w14:paraId="29AB74ED" w14:textId="77777777" w:rsidR="00B23EAF" w:rsidRDefault="005D75D1" w:rsidP="006F7D57">
      <w:pPr>
        <w:pStyle w:val="bnhthng2"/>
        <w:rPr>
          <w:lang w:eastAsia="zh-CN"/>
        </w:rPr>
      </w:pP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câu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hỏi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đặt</w:t>
      </w:r>
      <w:proofErr w:type="spellEnd"/>
      <w:r>
        <w:rPr>
          <w:lang w:eastAsia="zh-CN"/>
        </w:rPr>
        <w:t xml:space="preserve"> ra:</w:t>
      </w:r>
    </w:p>
    <w:p w14:paraId="50E5F640" w14:textId="699A0EEE" w:rsidR="00117C49" w:rsidRDefault="00FC2C09" w:rsidP="006F7D57">
      <w:pPr>
        <w:pStyle w:val="bnhthng2"/>
        <w:rPr>
          <w:lang w:eastAsia="zh-CN"/>
        </w:rPr>
      </w:pPr>
      <w:r>
        <w:rPr>
          <w:lang w:eastAsia="zh-CN"/>
        </w:rPr>
        <w:t xml:space="preserve">+ Cho </w:t>
      </w:r>
      <w:proofErr w:type="spellStart"/>
      <w:r>
        <w:rPr>
          <w:lang w:eastAsia="zh-CN"/>
        </w:rPr>
        <w:t>biết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danh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sách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sản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phẩm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lại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lợi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nhuận</w:t>
      </w:r>
      <w:proofErr w:type="spellEnd"/>
      <w:r>
        <w:rPr>
          <w:lang w:eastAsia="zh-CN"/>
        </w:rPr>
        <w:t xml:space="preserve"> </w:t>
      </w:r>
      <w:proofErr w:type="spellStart"/>
      <w:r w:rsidR="001E1C92">
        <w:rPr>
          <w:lang w:eastAsia="zh-CN"/>
        </w:rPr>
        <w:t>cao</w:t>
      </w:r>
      <w:proofErr w:type="spellEnd"/>
      <w:r w:rsidR="001E1C92">
        <w:rPr>
          <w:lang w:eastAsia="zh-CN"/>
        </w:rPr>
        <w:t xml:space="preserve"> </w:t>
      </w:r>
      <w:proofErr w:type="spellStart"/>
      <w:r w:rsidR="001E1C92">
        <w:rPr>
          <w:lang w:eastAsia="zh-CN"/>
        </w:rPr>
        <w:t>nhất</w:t>
      </w:r>
      <w:proofErr w:type="spellEnd"/>
      <w:r w:rsidR="001E1C92">
        <w:rPr>
          <w:lang w:eastAsia="zh-CN"/>
        </w:rPr>
        <w:t xml:space="preserve"> </w:t>
      </w:r>
      <w:proofErr w:type="spellStart"/>
      <w:r w:rsidR="001E1C92">
        <w:rPr>
          <w:lang w:eastAsia="zh-CN"/>
        </w:rPr>
        <w:t>trong</w:t>
      </w:r>
      <w:proofErr w:type="spellEnd"/>
      <w:r w:rsidR="001E1C92">
        <w:rPr>
          <w:lang w:eastAsia="zh-CN"/>
        </w:rPr>
        <w:t xml:space="preserve"> </w:t>
      </w:r>
      <w:proofErr w:type="spellStart"/>
      <w:r w:rsidR="001E1C92">
        <w:rPr>
          <w:lang w:eastAsia="zh-CN"/>
        </w:rPr>
        <w:t>tháng</w:t>
      </w:r>
      <w:proofErr w:type="spellEnd"/>
      <w:r w:rsidR="001E1C92">
        <w:rPr>
          <w:lang w:eastAsia="zh-CN"/>
        </w:rPr>
        <w:t>/</w:t>
      </w:r>
      <w:proofErr w:type="spellStart"/>
      <w:r w:rsidR="001E1C92">
        <w:rPr>
          <w:lang w:eastAsia="zh-CN"/>
        </w:rPr>
        <w:t>quý</w:t>
      </w:r>
      <w:proofErr w:type="spellEnd"/>
      <w:r w:rsidR="001E1C92">
        <w:rPr>
          <w:lang w:eastAsia="zh-CN"/>
        </w:rPr>
        <w:t>/</w:t>
      </w:r>
      <w:proofErr w:type="spellStart"/>
      <w:r w:rsidR="001E1C92">
        <w:rPr>
          <w:lang w:eastAsia="zh-CN"/>
        </w:rPr>
        <w:t>năm</w:t>
      </w:r>
      <w:proofErr w:type="spellEnd"/>
    </w:p>
    <w:p w14:paraId="3CA93E75" w14:textId="6ED7C1A7" w:rsidR="0083466D" w:rsidRDefault="0083466D" w:rsidP="006F7D57">
      <w:pPr>
        <w:pStyle w:val="bnhthng2"/>
      </w:pPr>
      <w:r>
        <w:rPr>
          <w:lang w:eastAsia="zh-CN"/>
        </w:rPr>
        <w:t xml:space="preserve">+ Cho </w:t>
      </w:r>
      <w:proofErr w:type="spellStart"/>
      <w:r>
        <w:rPr>
          <w:lang w:eastAsia="zh-CN"/>
        </w:rPr>
        <w:t>biết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thị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trường</w:t>
      </w:r>
      <w:proofErr w:type="spellEnd"/>
      <w:r>
        <w:rPr>
          <w:lang w:eastAsia="zh-CN"/>
        </w:rPr>
        <w:t xml:space="preserve"> (market), </w:t>
      </w:r>
      <w:proofErr w:type="spellStart"/>
      <w:r>
        <w:rPr>
          <w:lang w:eastAsia="zh-CN"/>
        </w:rPr>
        <w:t>khu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vực</w:t>
      </w:r>
      <w:proofErr w:type="spellEnd"/>
      <w:r>
        <w:rPr>
          <w:lang w:eastAsia="zh-CN"/>
        </w:rPr>
        <w:t xml:space="preserve"> (region) </w:t>
      </w:r>
      <w:proofErr w:type="spellStart"/>
      <w:r>
        <w:rPr>
          <w:lang w:eastAsia="zh-CN"/>
        </w:rPr>
        <w:t>tiềm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năng</w:t>
      </w:r>
      <w:proofErr w:type="spellEnd"/>
      <w:r w:rsidR="00EA0DDB">
        <w:rPr>
          <w:lang w:eastAsia="zh-CN"/>
        </w:rPr>
        <w:t xml:space="preserve">, </w:t>
      </w:r>
      <w:proofErr w:type="spellStart"/>
      <w:r w:rsidR="00EA0DDB">
        <w:rPr>
          <w:lang w:eastAsia="zh-CN"/>
        </w:rPr>
        <w:t>mang</w:t>
      </w:r>
      <w:proofErr w:type="spellEnd"/>
      <w:r w:rsidR="00EA0DDB">
        <w:rPr>
          <w:lang w:eastAsia="zh-CN"/>
        </w:rPr>
        <w:t xml:space="preserve"> </w:t>
      </w:r>
      <w:proofErr w:type="spellStart"/>
      <w:r w:rsidR="00EA0DDB">
        <w:rPr>
          <w:lang w:eastAsia="zh-CN"/>
        </w:rPr>
        <w:t>lại</w:t>
      </w:r>
      <w:proofErr w:type="spellEnd"/>
      <w:r w:rsidR="00EA0DDB">
        <w:rPr>
          <w:lang w:eastAsia="zh-CN"/>
        </w:rPr>
        <w:t xml:space="preserve"> </w:t>
      </w:r>
      <w:proofErr w:type="spellStart"/>
      <w:r w:rsidR="00EA0DDB">
        <w:rPr>
          <w:lang w:eastAsia="zh-CN"/>
        </w:rPr>
        <w:t>doanh</w:t>
      </w:r>
      <w:proofErr w:type="spellEnd"/>
      <w:r w:rsidR="00EA0DDB">
        <w:rPr>
          <w:lang w:eastAsia="zh-CN"/>
        </w:rPr>
        <w:t xml:space="preserve"> </w:t>
      </w:r>
      <w:proofErr w:type="spellStart"/>
      <w:r w:rsidR="00EA0DDB">
        <w:rPr>
          <w:lang w:eastAsia="zh-CN"/>
        </w:rPr>
        <w:t>thu</w:t>
      </w:r>
      <w:proofErr w:type="spellEnd"/>
      <w:r w:rsidR="00EA0DDB">
        <w:rPr>
          <w:lang w:eastAsia="zh-CN"/>
        </w:rPr>
        <w:t xml:space="preserve"> </w:t>
      </w:r>
      <w:proofErr w:type="spellStart"/>
      <w:r w:rsidR="00EA0DDB">
        <w:rPr>
          <w:lang w:eastAsia="zh-CN"/>
        </w:rPr>
        <w:t>cao</w:t>
      </w:r>
      <w:proofErr w:type="spellEnd"/>
      <w:r w:rsidR="00EA0DDB">
        <w:rPr>
          <w:lang w:eastAsia="zh-CN"/>
        </w:rPr>
        <w:t xml:space="preserve"> </w:t>
      </w:r>
      <w:proofErr w:type="spellStart"/>
      <w:r w:rsidR="00EA0DDB">
        <w:rPr>
          <w:lang w:eastAsia="zh-CN"/>
        </w:rPr>
        <w:t>cho</w:t>
      </w:r>
      <w:proofErr w:type="spellEnd"/>
      <w:r w:rsidR="00EA0DDB">
        <w:rPr>
          <w:lang w:eastAsia="zh-CN"/>
        </w:rPr>
        <w:t xml:space="preserve"> </w:t>
      </w:r>
      <w:proofErr w:type="spellStart"/>
      <w:r w:rsidR="00EA0DDB">
        <w:rPr>
          <w:lang w:eastAsia="zh-CN"/>
        </w:rPr>
        <w:t>hệ</w:t>
      </w:r>
      <w:proofErr w:type="spellEnd"/>
      <w:r w:rsidR="00EA0DDB">
        <w:rPr>
          <w:lang w:eastAsia="zh-CN"/>
        </w:rPr>
        <w:t xml:space="preserve"> </w:t>
      </w:r>
      <w:proofErr w:type="spellStart"/>
      <w:r w:rsidR="00EA0DDB">
        <w:rPr>
          <w:lang w:eastAsia="zh-CN"/>
        </w:rPr>
        <w:t>thống</w:t>
      </w:r>
      <w:proofErr w:type="spellEnd"/>
      <w:r w:rsidR="00EA0DDB">
        <w:rPr>
          <w:lang w:eastAsia="zh-CN"/>
        </w:rPr>
        <w:t xml:space="preserve"> </w:t>
      </w:r>
      <w:proofErr w:type="spellStart"/>
      <w:r w:rsidR="00EA0DDB">
        <w:rPr>
          <w:lang w:eastAsia="zh-CN"/>
        </w:rPr>
        <w:t>chuỗi</w:t>
      </w:r>
      <w:proofErr w:type="spellEnd"/>
      <w:r w:rsidR="00EA0DDB">
        <w:rPr>
          <w:lang w:eastAsia="zh-CN"/>
        </w:rPr>
        <w:t xml:space="preserve"> </w:t>
      </w:r>
      <w:proofErr w:type="spellStart"/>
      <w:r w:rsidR="00EA0DDB">
        <w:rPr>
          <w:lang w:eastAsia="zh-CN"/>
        </w:rPr>
        <w:t>bán</w:t>
      </w:r>
      <w:proofErr w:type="spellEnd"/>
      <w:r w:rsidR="00EA0DDB">
        <w:rPr>
          <w:lang w:eastAsia="zh-CN"/>
        </w:rPr>
        <w:t xml:space="preserve"> </w:t>
      </w:r>
      <w:proofErr w:type="spellStart"/>
      <w:r w:rsidR="00EA0DDB">
        <w:rPr>
          <w:lang w:eastAsia="zh-CN"/>
        </w:rPr>
        <w:t>lẻ</w:t>
      </w:r>
      <w:proofErr w:type="spellEnd"/>
    </w:p>
    <w:p w14:paraId="24D131D0" w14:textId="7607F0BD" w:rsidR="00D377A8" w:rsidRPr="00B23EAF" w:rsidRDefault="005D75D1" w:rsidP="006F7D57">
      <w:pPr>
        <w:pStyle w:val="bnhthng2"/>
      </w:pPr>
      <w:r>
        <w:rPr>
          <w:rFonts w:eastAsia="SimSun" w:cs="Times New Roman"/>
          <w:iCs/>
        </w:rPr>
        <w:t xml:space="preserve">+ Cho </w:t>
      </w:r>
      <w:proofErr w:type="spellStart"/>
      <w:r>
        <w:rPr>
          <w:rFonts w:eastAsia="SimSun" w:cs="Times New Roman"/>
          <w:iCs/>
        </w:rPr>
        <w:t>biết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danh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mục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các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sản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phẩm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được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tiêu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thụ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nhiều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nhất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trong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tháng</w:t>
      </w:r>
      <w:proofErr w:type="spellEnd"/>
      <w:r>
        <w:rPr>
          <w:rFonts w:eastAsia="SimSun" w:cs="Times New Roman"/>
          <w:iCs/>
        </w:rPr>
        <w:t xml:space="preserve">/ </w:t>
      </w:r>
      <w:proofErr w:type="spellStart"/>
      <w:r>
        <w:rPr>
          <w:rFonts w:eastAsia="SimSun" w:cs="Times New Roman"/>
          <w:iCs/>
        </w:rPr>
        <w:t>quý</w:t>
      </w:r>
      <w:proofErr w:type="spellEnd"/>
      <w:r>
        <w:rPr>
          <w:rFonts w:eastAsia="SimSun" w:cs="Times New Roman"/>
          <w:iCs/>
        </w:rPr>
        <w:t xml:space="preserve">/ </w:t>
      </w:r>
      <w:proofErr w:type="spellStart"/>
      <w:r>
        <w:rPr>
          <w:rFonts w:eastAsia="SimSun" w:cs="Times New Roman"/>
          <w:iCs/>
        </w:rPr>
        <w:t>năm</w:t>
      </w:r>
      <w:proofErr w:type="spellEnd"/>
      <w:r>
        <w:rPr>
          <w:rFonts w:eastAsia="SimSun" w:cs="Times New Roman"/>
          <w:iCs/>
        </w:rPr>
        <w:t>.</w:t>
      </w:r>
    </w:p>
    <w:p w14:paraId="0870B99B" w14:textId="77777777" w:rsidR="00D377A8" w:rsidRDefault="005D75D1" w:rsidP="006F7D57">
      <w:pPr>
        <w:pStyle w:val="bnhthng2"/>
        <w:rPr>
          <w:rFonts w:eastAsia="SimSun" w:cs="Times New Roman"/>
          <w:iCs/>
        </w:rPr>
      </w:pPr>
      <w:r>
        <w:rPr>
          <w:rFonts w:eastAsia="SimSun" w:cs="Times New Roman"/>
          <w:iCs/>
        </w:rPr>
        <w:t xml:space="preserve">+ Cho </w:t>
      </w:r>
      <w:proofErr w:type="spellStart"/>
      <w:r>
        <w:rPr>
          <w:rFonts w:eastAsia="SimSun" w:cs="Times New Roman"/>
          <w:iCs/>
        </w:rPr>
        <w:t>biết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doanh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số</w:t>
      </w:r>
      <w:proofErr w:type="spellEnd"/>
      <w:r>
        <w:rPr>
          <w:rFonts w:eastAsia="SimSun" w:cs="Times New Roman"/>
          <w:iCs/>
        </w:rPr>
        <w:t xml:space="preserve"> bánh </w:t>
      </w:r>
      <w:proofErr w:type="spellStart"/>
      <w:r>
        <w:rPr>
          <w:rFonts w:eastAsia="SimSun" w:cs="Times New Roman"/>
          <w:iCs/>
        </w:rPr>
        <w:t>hàng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theo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từng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khách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hàng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trong</w:t>
      </w:r>
      <w:proofErr w:type="spellEnd"/>
      <w:r>
        <w:rPr>
          <w:rFonts w:eastAsia="SimSun" w:cs="Times New Roman"/>
          <w:iCs/>
        </w:rPr>
        <w:t xml:space="preserve"> </w:t>
      </w:r>
      <w:proofErr w:type="spellStart"/>
      <w:r>
        <w:rPr>
          <w:rFonts w:eastAsia="SimSun" w:cs="Times New Roman"/>
          <w:iCs/>
        </w:rPr>
        <w:t>tháng</w:t>
      </w:r>
      <w:proofErr w:type="spellEnd"/>
      <w:r>
        <w:rPr>
          <w:rFonts w:eastAsia="SimSun" w:cs="Times New Roman"/>
          <w:iCs/>
        </w:rPr>
        <w:t xml:space="preserve">/ </w:t>
      </w:r>
      <w:proofErr w:type="spellStart"/>
      <w:r>
        <w:rPr>
          <w:rFonts w:eastAsia="SimSun" w:cs="Times New Roman"/>
          <w:iCs/>
        </w:rPr>
        <w:t>quý</w:t>
      </w:r>
      <w:proofErr w:type="spellEnd"/>
      <w:r>
        <w:rPr>
          <w:rFonts w:eastAsia="SimSun" w:cs="Times New Roman"/>
          <w:iCs/>
        </w:rPr>
        <w:t xml:space="preserve">/ </w:t>
      </w:r>
      <w:proofErr w:type="spellStart"/>
      <w:r>
        <w:rPr>
          <w:rFonts w:eastAsia="SimSun" w:cs="Times New Roman"/>
          <w:iCs/>
        </w:rPr>
        <w:t>năm</w:t>
      </w:r>
      <w:proofErr w:type="spellEnd"/>
      <w:r>
        <w:rPr>
          <w:rFonts w:eastAsia="SimSun" w:cs="Times New Roman"/>
          <w:iCs/>
        </w:rPr>
        <w:t>.</w:t>
      </w:r>
    </w:p>
    <w:p w14:paraId="678D15E5" w14:textId="77777777" w:rsidR="00D377A8" w:rsidRDefault="005D75D1" w:rsidP="006F7D57">
      <w:pPr>
        <w:pStyle w:val="bnhthng2"/>
      </w:pPr>
      <w:r>
        <w:rPr>
          <w:lang w:val="vi-VN"/>
        </w:rPr>
        <w:lastRenderedPageBreak/>
        <w:t xml:space="preserve">Bảng </w:t>
      </w:r>
      <w:r>
        <w:rPr>
          <w:b/>
          <w:bCs/>
          <w:lang w:val="vi-VN"/>
        </w:rPr>
        <w:t>FactSales</w:t>
      </w:r>
    </w:p>
    <w:p w14:paraId="2A8DE0F0" w14:textId="35FABE7C" w:rsidR="00D377A8" w:rsidRDefault="00230534" w:rsidP="00230534">
      <w:pPr>
        <w:pStyle w:val="bnhthng2"/>
      </w:pPr>
      <w:r w:rsidRPr="00230534">
        <w:rPr>
          <w:noProof/>
        </w:rPr>
        <w:drawing>
          <wp:inline distT="0" distB="0" distL="0" distR="0" wp14:anchorId="6F6A6346" wp14:editId="19C5C734">
            <wp:extent cx="5274310" cy="1725930"/>
            <wp:effectExtent l="0" t="0" r="2540" b="762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1C80" w14:textId="628A58EA" w:rsidR="00D377A8" w:rsidRPr="006F7D57" w:rsidRDefault="005D75D1">
      <w:pPr>
        <w:pStyle w:val="Heading3"/>
        <w:rPr>
          <w:bCs/>
          <w:color w:val="auto"/>
          <w:lang w:val="en-US"/>
        </w:rPr>
      </w:pPr>
      <w:bookmarkStart w:id="76" w:name="_Toc28997"/>
      <w:bookmarkStart w:id="77" w:name="_Toc32177"/>
      <w:bookmarkStart w:id="78" w:name="_Toc7325"/>
      <w:bookmarkStart w:id="79" w:name="_Toc12417"/>
      <w:bookmarkStart w:id="80" w:name="_Toc13552"/>
      <w:bookmarkStart w:id="81" w:name="_Toc18926"/>
      <w:bookmarkStart w:id="82" w:name="_Toc9981"/>
      <w:bookmarkStart w:id="83" w:name="_Toc20512"/>
      <w:bookmarkStart w:id="84" w:name="_Toc167362111"/>
      <w:r w:rsidRPr="006F7D57">
        <w:rPr>
          <w:bCs/>
          <w:color w:val="auto"/>
          <w:lang w:val="en-US"/>
        </w:rPr>
        <w:t>2.1.</w:t>
      </w:r>
      <w:r w:rsidRPr="006F7D57">
        <w:rPr>
          <w:bCs/>
          <w:color w:val="auto"/>
          <w:lang w:val="vi-VN"/>
        </w:rPr>
        <w:t>2</w:t>
      </w:r>
      <w:r w:rsidRPr="006F7D57">
        <w:rPr>
          <w:bCs/>
          <w:color w:val="auto"/>
          <w:lang w:val="en-US"/>
        </w:rPr>
        <w:t xml:space="preserve">. Business Process: 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r w:rsidR="006F7D57">
        <w:rPr>
          <w:bCs/>
          <w:color w:val="auto"/>
          <w:lang w:val="en-US"/>
        </w:rPr>
        <w:t xml:space="preserve">Order </w:t>
      </w:r>
      <w:proofErr w:type="spellStart"/>
      <w:r w:rsidR="006F7D57">
        <w:rPr>
          <w:bCs/>
          <w:color w:val="auto"/>
          <w:lang w:val="en-US"/>
        </w:rPr>
        <w:t>FullFillment</w:t>
      </w:r>
      <w:proofErr w:type="spellEnd"/>
      <w:r w:rsidR="006F7D57">
        <w:rPr>
          <w:bCs/>
          <w:color w:val="auto"/>
          <w:lang w:val="en-US"/>
        </w:rPr>
        <w:t xml:space="preserve"> and </w:t>
      </w:r>
      <w:r w:rsidR="00906D01">
        <w:rPr>
          <w:bCs/>
          <w:color w:val="auto"/>
          <w:lang w:val="en-US"/>
        </w:rPr>
        <w:t>Delivery</w:t>
      </w:r>
      <w:bookmarkEnd w:id="84"/>
    </w:p>
    <w:p w14:paraId="7F810EA6" w14:textId="77777777" w:rsidR="00D377A8" w:rsidRDefault="005D75D1" w:rsidP="00906D01">
      <w:pPr>
        <w:pStyle w:val="bnhthng2"/>
      </w:pPr>
      <w:proofErr w:type="spellStart"/>
      <w:r>
        <w:rPr>
          <w:lang w:eastAsia="zh-CN"/>
        </w:rPr>
        <w:t>Các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câu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hỏi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cụ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đặt</w:t>
      </w:r>
      <w:proofErr w:type="spellEnd"/>
      <w:r>
        <w:rPr>
          <w:lang w:eastAsia="zh-CN"/>
        </w:rPr>
        <w:t xml:space="preserve"> ra:</w:t>
      </w:r>
    </w:p>
    <w:p w14:paraId="6979D140" w14:textId="73F06DD4" w:rsidR="00D377A8" w:rsidRDefault="005D75D1" w:rsidP="00906D01">
      <w:pPr>
        <w:pStyle w:val="bnhthng2"/>
        <w:rPr>
          <w:lang w:val="vi-VN"/>
        </w:rPr>
      </w:pPr>
      <w:r>
        <w:rPr>
          <w:lang w:val="vi-VN"/>
        </w:rPr>
        <w:t>+</w:t>
      </w:r>
      <w:r w:rsidR="007132DB">
        <w:t xml:space="preserve"> </w:t>
      </w:r>
      <w:r w:rsidR="000E7CCF">
        <w:t xml:space="preserve">Cho </w:t>
      </w:r>
      <w:proofErr w:type="spellStart"/>
      <w:r w:rsidR="000E7CCF">
        <w:t>biết</w:t>
      </w:r>
      <w:proofErr w:type="spellEnd"/>
      <w:r w:rsidR="000E7CCF">
        <w:t xml:space="preserve"> </w:t>
      </w:r>
      <w:proofErr w:type="spellStart"/>
      <w:r w:rsidR="000E7CCF">
        <w:t>danh</w:t>
      </w:r>
      <w:proofErr w:type="spellEnd"/>
      <w:r w:rsidR="000E7CCF">
        <w:t xml:space="preserve"> </w:t>
      </w:r>
      <w:proofErr w:type="spellStart"/>
      <w:r w:rsidR="000E7CCF">
        <w:t>sách</w:t>
      </w:r>
      <w:proofErr w:type="spellEnd"/>
      <w:r w:rsidR="000E7CCF">
        <w:t xml:space="preserve"> </w:t>
      </w:r>
      <w:proofErr w:type="spellStart"/>
      <w:r w:rsidR="000E7CCF">
        <w:t>các</w:t>
      </w:r>
      <w:proofErr w:type="spellEnd"/>
      <w:r w:rsidR="000E7CCF">
        <w:t xml:space="preserve"> </w:t>
      </w:r>
      <w:proofErr w:type="spellStart"/>
      <w:r w:rsidR="000E7CCF">
        <w:t>địa</w:t>
      </w:r>
      <w:proofErr w:type="spellEnd"/>
      <w:r w:rsidR="000E7CCF">
        <w:t xml:space="preserve"> </w:t>
      </w:r>
      <w:proofErr w:type="spellStart"/>
      <w:r w:rsidR="00B125A7">
        <w:t>điểm</w:t>
      </w:r>
      <w:proofErr w:type="spellEnd"/>
      <w:r w:rsidR="00B125A7">
        <w:t xml:space="preserve"> </w:t>
      </w:r>
      <w:proofErr w:type="spellStart"/>
      <w:r w:rsidR="00B125A7">
        <w:t>giao</w:t>
      </w:r>
      <w:proofErr w:type="spellEnd"/>
      <w:r w:rsidR="00B125A7">
        <w:t xml:space="preserve"> </w:t>
      </w:r>
      <w:proofErr w:type="spellStart"/>
      <w:r w:rsidR="00B125A7">
        <w:t>hàng</w:t>
      </w:r>
      <w:proofErr w:type="spellEnd"/>
      <w:r w:rsidR="00B125A7">
        <w:t xml:space="preserve"> </w:t>
      </w:r>
      <w:proofErr w:type="spellStart"/>
      <w:r w:rsidR="00B125A7">
        <w:t>có</w:t>
      </w:r>
      <w:proofErr w:type="spellEnd"/>
      <w:r w:rsidR="00B125A7">
        <w:t xml:space="preserve"> </w:t>
      </w:r>
      <w:proofErr w:type="spellStart"/>
      <w:r w:rsidR="00B125A7">
        <w:t>rủi</w:t>
      </w:r>
      <w:proofErr w:type="spellEnd"/>
      <w:r w:rsidR="00B125A7">
        <w:t xml:space="preserve"> </w:t>
      </w:r>
      <w:proofErr w:type="spellStart"/>
      <w:r w:rsidR="00B125A7">
        <w:t>ro</w:t>
      </w:r>
      <w:proofErr w:type="spellEnd"/>
      <w:r w:rsidR="00B125A7">
        <w:t xml:space="preserve"> </w:t>
      </w:r>
      <w:proofErr w:type="spellStart"/>
      <w:r w:rsidR="00B125A7">
        <w:t>giao</w:t>
      </w:r>
      <w:proofErr w:type="spellEnd"/>
      <w:r w:rsidR="00B125A7">
        <w:t xml:space="preserve"> </w:t>
      </w:r>
      <w:proofErr w:type="spellStart"/>
      <w:r w:rsidR="00B125A7">
        <w:t>trễ</w:t>
      </w:r>
      <w:proofErr w:type="spellEnd"/>
      <w:r w:rsidR="00041BCD">
        <w:t xml:space="preserve"> </w:t>
      </w:r>
      <w:proofErr w:type="spellStart"/>
      <w:r w:rsidR="00041BCD">
        <w:t>nhiều</w:t>
      </w:r>
      <w:proofErr w:type="spellEnd"/>
      <w:r w:rsidR="00041BCD">
        <w:t xml:space="preserve"> </w:t>
      </w:r>
      <w:proofErr w:type="spellStart"/>
      <w:r w:rsidR="00041BCD">
        <w:t>nhất</w:t>
      </w:r>
      <w:proofErr w:type="spellEnd"/>
      <w:r w:rsidR="00041BCD">
        <w:t xml:space="preserve"> </w:t>
      </w:r>
      <w:r>
        <w:rPr>
          <w:lang w:val="vi-VN"/>
        </w:rPr>
        <w:t xml:space="preserve"> </w:t>
      </w:r>
    </w:p>
    <w:p w14:paraId="015D832F" w14:textId="4D21856D" w:rsidR="00D377A8" w:rsidRDefault="005D75D1" w:rsidP="001A1CB9">
      <w:pPr>
        <w:pStyle w:val="bnhthng2"/>
        <w:rPr>
          <w:b/>
          <w:bCs/>
        </w:rPr>
      </w:pPr>
      <w:r w:rsidRPr="00724E37">
        <w:rPr>
          <w:b/>
          <w:bCs/>
          <w:lang w:val="vi-VN"/>
        </w:rPr>
        <w:t xml:space="preserve">Bảng </w:t>
      </w:r>
      <w:proofErr w:type="spellStart"/>
      <w:r w:rsidRPr="00724E37">
        <w:rPr>
          <w:b/>
          <w:bCs/>
        </w:rPr>
        <w:t>Fac</w:t>
      </w:r>
      <w:r w:rsidR="00F1698D" w:rsidRPr="00724E37">
        <w:rPr>
          <w:b/>
          <w:bCs/>
        </w:rPr>
        <w:t>tOrderFullfillment</w:t>
      </w:r>
      <w:proofErr w:type="spellEnd"/>
    </w:p>
    <w:p w14:paraId="26F5A1A1" w14:textId="77777777" w:rsidR="001B1E0A" w:rsidRPr="00724E37" w:rsidRDefault="001B1E0A" w:rsidP="001A1CB9">
      <w:pPr>
        <w:pStyle w:val="bnhthng2"/>
        <w:rPr>
          <w:b/>
          <w:bCs/>
        </w:rPr>
      </w:pPr>
    </w:p>
    <w:p w14:paraId="7B7E4A02" w14:textId="0CC13540" w:rsidR="00D377A8" w:rsidRDefault="001B1E0A" w:rsidP="00230534">
      <w:pPr>
        <w:pStyle w:val="bnhthng2"/>
      </w:pPr>
      <w:r w:rsidRPr="001B1E0A">
        <w:rPr>
          <w:noProof/>
        </w:rPr>
        <w:drawing>
          <wp:inline distT="0" distB="0" distL="0" distR="0" wp14:anchorId="6B248DAC" wp14:editId="3DFAF704">
            <wp:extent cx="5274310" cy="1016000"/>
            <wp:effectExtent l="0" t="0" r="254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27D0" w14:textId="77777777" w:rsidR="00D377A8" w:rsidRDefault="005D75D1">
      <w:pPr>
        <w:pStyle w:val="Heading2"/>
        <w:rPr>
          <w:bCs/>
          <w:szCs w:val="28"/>
          <w:lang w:val="vi-VN"/>
        </w:rPr>
      </w:pPr>
      <w:bookmarkStart w:id="85" w:name="_Toc20677"/>
      <w:bookmarkStart w:id="86" w:name="_Toc2632"/>
      <w:bookmarkStart w:id="87" w:name="_Toc7924"/>
      <w:bookmarkStart w:id="88" w:name="_Toc19415"/>
      <w:bookmarkStart w:id="89" w:name="_Toc5591"/>
      <w:bookmarkStart w:id="90" w:name="_Toc11545"/>
      <w:bookmarkStart w:id="91" w:name="_Toc5679"/>
      <w:bookmarkStart w:id="92" w:name="_Toc22593"/>
      <w:bookmarkStart w:id="93" w:name="_Toc167362112"/>
      <w:r>
        <w:rPr>
          <w:bCs/>
          <w:szCs w:val="28"/>
          <w:lang w:val="vi-VN"/>
        </w:rPr>
        <w:t>2.2. Xây dựng các bảng Dimension</w:t>
      </w:r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</w:p>
    <w:p w14:paraId="500629F5" w14:textId="77777777" w:rsidR="00D377A8" w:rsidRDefault="005D75D1">
      <w:pPr>
        <w:pStyle w:val="Heading3"/>
        <w:rPr>
          <w:bCs/>
          <w:color w:val="auto"/>
          <w:lang w:val="vi-VN"/>
        </w:rPr>
      </w:pPr>
      <w:bookmarkStart w:id="94" w:name="_Toc10426"/>
      <w:bookmarkStart w:id="95" w:name="_Toc24606"/>
      <w:bookmarkStart w:id="96" w:name="_Toc16430"/>
      <w:bookmarkStart w:id="97" w:name="_Toc9591"/>
      <w:bookmarkStart w:id="98" w:name="_Toc32446"/>
      <w:bookmarkStart w:id="99" w:name="_Toc25015"/>
      <w:bookmarkStart w:id="100" w:name="_Toc25671"/>
      <w:bookmarkStart w:id="101" w:name="_Toc22258"/>
      <w:bookmarkStart w:id="102" w:name="_Toc167362113"/>
      <w:r>
        <w:rPr>
          <w:bCs/>
          <w:color w:val="auto"/>
          <w:lang w:val="vi-VN"/>
        </w:rPr>
        <w:t>2.2.1. DimDate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17847C37" w14:textId="77777777" w:rsidR="00D377A8" w:rsidRDefault="005D75D1">
      <w:r>
        <w:rPr>
          <w:noProof/>
        </w:rPr>
        <w:drawing>
          <wp:inline distT="0" distB="0" distL="114300" distR="114300" wp14:anchorId="61B24C59" wp14:editId="1027D444">
            <wp:extent cx="5942965" cy="2577465"/>
            <wp:effectExtent l="0" t="0" r="635" b="635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0626" w14:textId="56228810" w:rsidR="00D377A8" w:rsidRDefault="005D75D1">
      <w:pPr>
        <w:pStyle w:val="Heading3"/>
        <w:rPr>
          <w:bCs/>
          <w:color w:val="auto"/>
          <w:lang w:val="vi-VN"/>
        </w:rPr>
      </w:pPr>
      <w:bookmarkStart w:id="103" w:name="_Toc27770"/>
      <w:bookmarkStart w:id="104" w:name="_Toc10049"/>
      <w:bookmarkStart w:id="105" w:name="_Toc15245"/>
      <w:bookmarkStart w:id="106" w:name="_Toc23794"/>
      <w:bookmarkStart w:id="107" w:name="_Toc4843"/>
      <w:bookmarkStart w:id="108" w:name="_Toc5855"/>
      <w:bookmarkStart w:id="109" w:name="_Toc2691"/>
      <w:bookmarkStart w:id="110" w:name="_Toc7048"/>
      <w:bookmarkStart w:id="111" w:name="_Toc167362114"/>
      <w:r>
        <w:rPr>
          <w:bCs/>
          <w:color w:val="auto"/>
          <w:lang w:val="vi-VN"/>
        </w:rPr>
        <w:lastRenderedPageBreak/>
        <w:t>2.2.2. Dim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r w:rsidR="00E602A9">
        <w:rPr>
          <w:bCs/>
          <w:color w:val="auto"/>
          <w:lang w:val="en-US"/>
        </w:rPr>
        <w:t>Order</w:t>
      </w:r>
      <w:bookmarkEnd w:id="111"/>
      <w:r w:rsidR="00E602A9">
        <w:rPr>
          <w:bCs/>
          <w:color w:val="auto"/>
          <w:lang w:val="en-US"/>
        </w:rPr>
        <w:t xml:space="preserve"> </w:t>
      </w:r>
      <w:r>
        <w:rPr>
          <w:bCs/>
          <w:color w:val="auto"/>
          <w:lang w:val="vi-VN"/>
        </w:rPr>
        <w:t xml:space="preserve"> </w:t>
      </w:r>
    </w:p>
    <w:p w14:paraId="595EB42C" w14:textId="753BA796" w:rsidR="00D377A8" w:rsidRDefault="00E602A9">
      <w:pPr>
        <w:rPr>
          <w:lang w:val="vi-VN"/>
        </w:rPr>
      </w:pPr>
      <w:r w:rsidRPr="00E602A9">
        <w:rPr>
          <w:noProof/>
          <w:lang w:val="vi-VN"/>
        </w:rPr>
        <w:drawing>
          <wp:inline distT="0" distB="0" distL="0" distR="0" wp14:anchorId="0C991CA2" wp14:editId="2B5987C7">
            <wp:extent cx="5274310" cy="1944370"/>
            <wp:effectExtent l="0" t="0" r="2540" b="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EA0E" w14:textId="1B58A3EC" w:rsidR="00D377A8" w:rsidRDefault="005D75D1">
      <w:pPr>
        <w:pStyle w:val="Heading3"/>
        <w:rPr>
          <w:bCs/>
          <w:color w:val="auto"/>
          <w:lang w:val="vi-VN"/>
        </w:rPr>
      </w:pPr>
      <w:bookmarkStart w:id="112" w:name="_Toc20976"/>
      <w:bookmarkStart w:id="113" w:name="_Toc23754"/>
      <w:bookmarkStart w:id="114" w:name="_Toc842"/>
      <w:bookmarkStart w:id="115" w:name="_Toc8807"/>
      <w:bookmarkStart w:id="116" w:name="_Toc27781"/>
      <w:bookmarkStart w:id="117" w:name="_Toc23367"/>
      <w:bookmarkStart w:id="118" w:name="_Toc30773"/>
      <w:bookmarkStart w:id="119" w:name="_Toc10621"/>
      <w:bookmarkStart w:id="120" w:name="_Toc167362115"/>
      <w:r>
        <w:rPr>
          <w:bCs/>
          <w:color w:val="auto"/>
          <w:lang w:val="vi-VN"/>
        </w:rPr>
        <w:t>2.2.3. Dim</w:t>
      </w:r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proofErr w:type="spellStart"/>
      <w:r w:rsidR="00E602A9">
        <w:rPr>
          <w:bCs/>
          <w:color w:val="auto"/>
          <w:lang w:val="en-US"/>
        </w:rPr>
        <w:t>OrderDetail</w:t>
      </w:r>
      <w:bookmarkEnd w:id="120"/>
      <w:proofErr w:type="spellEnd"/>
      <w:r>
        <w:rPr>
          <w:bCs/>
          <w:color w:val="auto"/>
          <w:lang w:val="vi-VN"/>
        </w:rPr>
        <w:t xml:space="preserve"> </w:t>
      </w:r>
    </w:p>
    <w:p w14:paraId="3949EE68" w14:textId="33A269BD" w:rsidR="00D377A8" w:rsidRDefault="00280808">
      <w:r w:rsidRPr="00280808">
        <w:rPr>
          <w:noProof/>
        </w:rPr>
        <w:drawing>
          <wp:inline distT="0" distB="0" distL="0" distR="0" wp14:anchorId="78BF48CE" wp14:editId="79FB952C">
            <wp:extent cx="5274310" cy="2068830"/>
            <wp:effectExtent l="0" t="0" r="2540" b="762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E505" w14:textId="50865B04" w:rsidR="00D377A8" w:rsidRDefault="005D75D1">
      <w:pPr>
        <w:pStyle w:val="Heading3"/>
        <w:rPr>
          <w:bCs/>
          <w:color w:val="auto"/>
          <w:lang w:val="vi-VN"/>
        </w:rPr>
      </w:pPr>
      <w:bookmarkStart w:id="121" w:name="_Toc1747"/>
      <w:bookmarkStart w:id="122" w:name="_Toc26311"/>
      <w:bookmarkStart w:id="123" w:name="_Toc30202"/>
      <w:bookmarkStart w:id="124" w:name="_Toc19695"/>
      <w:bookmarkStart w:id="125" w:name="_Toc28574"/>
      <w:bookmarkStart w:id="126" w:name="_Toc18064"/>
      <w:bookmarkStart w:id="127" w:name="_Toc22146"/>
      <w:bookmarkStart w:id="128" w:name="_Toc28631"/>
      <w:bookmarkStart w:id="129" w:name="_Toc167362116"/>
      <w:r>
        <w:rPr>
          <w:bCs/>
          <w:color w:val="auto"/>
          <w:lang w:val="vi-VN"/>
        </w:rPr>
        <w:t>2.2.4. Dim</w:t>
      </w:r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r w:rsidR="00280808">
        <w:rPr>
          <w:bCs/>
          <w:color w:val="auto"/>
          <w:lang w:val="en-US"/>
        </w:rPr>
        <w:t>Category</w:t>
      </w:r>
      <w:bookmarkEnd w:id="129"/>
      <w:r>
        <w:rPr>
          <w:bCs/>
          <w:color w:val="auto"/>
          <w:lang w:val="vi-VN"/>
        </w:rPr>
        <w:t xml:space="preserve"> </w:t>
      </w:r>
    </w:p>
    <w:p w14:paraId="4E9DD778" w14:textId="54281467" w:rsidR="00D377A8" w:rsidRDefault="00763D78">
      <w:r w:rsidRPr="00763D78">
        <w:rPr>
          <w:noProof/>
        </w:rPr>
        <w:drawing>
          <wp:inline distT="0" distB="0" distL="0" distR="0" wp14:anchorId="20A38624" wp14:editId="1740439B">
            <wp:extent cx="5274310" cy="929640"/>
            <wp:effectExtent l="0" t="0" r="2540" b="381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EA97" w14:textId="32176392" w:rsidR="00D377A8" w:rsidRPr="00763D78" w:rsidRDefault="005D75D1">
      <w:pPr>
        <w:pStyle w:val="Heading3"/>
        <w:rPr>
          <w:bCs/>
          <w:color w:val="auto"/>
          <w:lang w:val="en-US"/>
        </w:rPr>
      </w:pPr>
      <w:bookmarkStart w:id="130" w:name="_Toc18953"/>
      <w:bookmarkStart w:id="131" w:name="_Toc2222"/>
      <w:bookmarkStart w:id="132" w:name="_Toc29104"/>
      <w:bookmarkStart w:id="133" w:name="_Toc3560"/>
      <w:bookmarkStart w:id="134" w:name="_Toc11965"/>
      <w:bookmarkStart w:id="135" w:name="_Toc32708"/>
      <w:bookmarkStart w:id="136" w:name="_Toc28294"/>
      <w:bookmarkStart w:id="137" w:name="_Toc14527"/>
      <w:bookmarkStart w:id="138" w:name="_Toc167362117"/>
      <w:r>
        <w:rPr>
          <w:bCs/>
          <w:color w:val="auto"/>
          <w:lang w:val="vi-VN"/>
        </w:rPr>
        <w:t>2.2.5. Dim</w:t>
      </w:r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r w:rsidR="00763D78">
        <w:rPr>
          <w:bCs/>
          <w:color w:val="auto"/>
          <w:lang w:val="en-US"/>
        </w:rPr>
        <w:t>Customer</w:t>
      </w:r>
      <w:bookmarkEnd w:id="138"/>
    </w:p>
    <w:p w14:paraId="32B76E16" w14:textId="77CE63E7" w:rsidR="00D377A8" w:rsidRDefault="00044EA5">
      <w:r w:rsidRPr="00044EA5">
        <w:rPr>
          <w:noProof/>
        </w:rPr>
        <w:drawing>
          <wp:inline distT="0" distB="0" distL="0" distR="0" wp14:anchorId="43DB94D2" wp14:editId="63C178BB">
            <wp:extent cx="5274310" cy="1734820"/>
            <wp:effectExtent l="0" t="0" r="254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038E" w14:textId="175BEBA6" w:rsidR="00D377A8" w:rsidRPr="00B838F8" w:rsidRDefault="005D75D1">
      <w:pPr>
        <w:pStyle w:val="Heading3"/>
        <w:rPr>
          <w:bCs/>
          <w:color w:val="auto"/>
          <w:lang w:val="en-US"/>
        </w:rPr>
      </w:pPr>
      <w:bookmarkStart w:id="139" w:name="_Toc9492"/>
      <w:bookmarkStart w:id="140" w:name="_Toc19801"/>
      <w:bookmarkStart w:id="141" w:name="_Toc24611"/>
      <w:bookmarkStart w:id="142" w:name="_Toc5572"/>
      <w:bookmarkStart w:id="143" w:name="_Toc29060"/>
      <w:bookmarkStart w:id="144" w:name="_Toc16414"/>
      <w:bookmarkStart w:id="145" w:name="_Toc12466"/>
      <w:bookmarkStart w:id="146" w:name="_Toc30537"/>
      <w:bookmarkStart w:id="147" w:name="_Toc167362118"/>
      <w:r>
        <w:rPr>
          <w:bCs/>
          <w:color w:val="auto"/>
          <w:lang w:val="vi-VN"/>
        </w:rPr>
        <w:lastRenderedPageBreak/>
        <w:t>2.2.6. Dim</w:t>
      </w:r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B838F8">
        <w:rPr>
          <w:bCs/>
          <w:color w:val="auto"/>
          <w:lang w:val="en-US"/>
        </w:rPr>
        <w:t>Shipping</w:t>
      </w:r>
      <w:bookmarkEnd w:id="147"/>
    </w:p>
    <w:p w14:paraId="222035F4" w14:textId="0F1F3EE9" w:rsidR="00D377A8" w:rsidRDefault="002617A5">
      <w:r w:rsidRPr="002617A5">
        <w:rPr>
          <w:noProof/>
        </w:rPr>
        <w:drawing>
          <wp:inline distT="0" distB="0" distL="0" distR="0" wp14:anchorId="3CBD3581" wp14:editId="4D6A729D">
            <wp:extent cx="5274310" cy="1469390"/>
            <wp:effectExtent l="0" t="0" r="2540" b="0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A389" w14:textId="1CCC2660" w:rsidR="00D377A8" w:rsidRPr="00B838F8" w:rsidRDefault="005D75D1">
      <w:pPr>
        <w:pStyle w:val="Heading3"/>
        <w:rPr>
          <w:bCs/>
          <w:color w:val="auto"/>
          <w:lang w:val="en-US"/>
        </w:rPr>
      </w:pPr>
      <w:bookmarkStart w:id="148" w:name="_Toc27256"/>
      <w:bookmarkStart w:id="149" w:name="_Toc26258"/>
      <w:bookmarkStart w:id="150" w:name="_Toc3932"/>
      <w:bookmarkStart w:id="151" w:name="_Toc16743"/>
      <w:bookmarkStart w:id="152" w:name="_Toc16138"/>
      <w:bookmarkStart w:id="153" w:name="_Toc13545"/>
      <w:bookmarkStart w:id="154" w:name="_Toc24627"/>
      <w:bookmarkStart w:id="155" w:name="_Toc12471"/>
      <w:bookmarkStart w:id="156" w:name="_Toc167362119"/>
      <w:r>
        <w:rPr>
          <w:bCs/>
          <w:color w:val="auto"/>
          <w:lang w:val="vi-VN"/>
        </w:rPr>
        <w:t>2.2.</w:t>
      </w:r>
      <w:r>
        <w:rPr>
          <w:bCs/>
          <w:color w:val="auto"/>
          <w:lang w:val="en-US"/>
        </w:rPr>
        <w:t>7</w:t>
      </w:r>
      <w:r>
        <w:rPr>
          <w:bCs/>
          <w:color w:val="auto"/>
          <w:lang w:val="vi-VN"/>
        </w:rPr>
        <w:t>. Dim</w:t>
      </w:r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r w:rsidR="00B838F8">
        <w:rPr>
          <w:bCs/>
          <w:color w:val="auto"/>
          <w:lang w:val="en-US"/>
        </w:rPr>
        <w:t>Product</w:t>
      </w:r>
      <w:bookmarkEnd w:id="156"/>
    </w:p>
    <w:p w14:paraId="6E08AD10" w14:textId="3B379955" w:rsidR="00D377A8" w:rsidRDefault="00662AF2">
      <w:r w:rsidRPr="00662AF2">
        <w:rPr>
          <w:noProof/>
        </w:rPr>
        <w:drawing>
          <wp:inline distT="0" distB="0" distL="0" distR="0" wp14:anchorId="5F022400" wp14:editId="790020A6">
            <wp:extent cx="5274310" cy="1100455"/>
            <wp:effectExtent l="0" t="0" r="2540" b="4445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2709" w14:textId="6AB70BF7" w:rsidR="00D377A8" w:rsidRDefault="00657107">
      <w:pPr>
        <w:pStyle w:val="Heading2"/>
        <w:rPr>
          <w:bCs/>
          <w:szCs w:val="28"/>
          <w:lang w:val="vi-VN"/>
        </w:rPr>
      </w:pPr>
      <w:bookmarkStart w:id="157" w:name="_Toc590"/>
      <w:bookmarkStart w:id="158" w:name="_Toc14618"/>
      <w:bookmarkStart w:id="159" w:name="_Toc4976"/>
      <w:bookmarkStart w:id="160" w:name="_Toc14440"/>
      <w:bookmarkStart w:id="161" w:name="_Toc32207"/>
      <w:bookmarkStart w:id="162" w:name="_Toc30078"/>
      <w:bookmarkStart w:id="163" w:name="_Toc15117"/>
      <w:bookmarkStart w:id="164" w:name="_Toc12867"/>
      <w:bookmarkStart w:id="165" w:name="_Toc167362120"/>
      <w:r w:rsidRPr="00657107">
        <w:rPr>
          <w:rFonts w:eastAsia="SimSun" w:cs="Times New Roman"/>
          <w:noProof/>
          <w:sz w:val="23"/>
          <w:szCs w:val="23"/>
          <w:lang w:val="en-US"/>
        </w:rPr>
        <w:drawing>
          <wp:anchor distT="0" distB="0" distL="114300" distR="114300" simplePos="0" relativeHeight="251658241" behindDoc="1" locked="0" layoutInCell="1" allowOverlap="1" wp14:anchorId="457DB806" wp14:editId="5EC9CFC6">
            <wp:simplePos x="0" y="0"/>
            <wp:positionH relativeFrom="column">
              <wp:posOffset>-814705</wp:posOffset>
            </wp:positionH>
            <wp:positionV relativeFrom="paragraph">
              <wp:posOffset>462915</wp:posOffset>
            </wp:positionV>
            <wp:extent cx="6911340" cy="5183920"/>
            <wp:effectExtent l="0" t="0" r="381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518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5D1">
        <w:rPr>
          <w:bCs/>
          <w:szCs w:val="28"/>
          <w:lang w:val="vi-VN"/>
        </w:rPr>
        <w:t xml:space="preserve">2.3. </w:t>
      </w:r>
      <w:r w:rsidR="00E47A7A">
        <w:rPr>
          <w:bCs/>
          <w:szCs w:val="28"/>
          <w:lang w:val="en-US"/>
        </w:rPr>
        <w:t>Galaxy</w:t>
      </w:r>
      <w:r w:rsidR="005D75D1">
        <w:rPr>
          <w:bCs/>
          <w:szCs w:val="28"/>
          <w:lang w:val="vi-VN"/>
        </w:rPr>
        <w:t xml:space="preserve"> Schema (Lược đồ </w:t>
      </w:r>
      <w:proofErr w:type="gramStart"/>
      <w:r w:rsidR="0041725B">
        <w:rPr>
          <w:bCs/>
          <w:szCs w:val="28"/>
          <w:lang w:val="en-US"/>
        </w:rPr>
        <w:t>galaxy</w:t>
      </w:r>
      <w:r w:rsidR="005D75D1">
        <w:rPr>
          <w:bCs/>
          <w:szCs w:val="28"/>
          <w:lang w:val="vi-VN"/>
        </w:rPr>
        <w:t xml:space="preserve"> )</w:t>
      </w:r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proofErr w:type="gramEnd"/>
    </w:p>
    <w:p w14:paraId="14BA7796" w14:textId="09141C34" w:rsidR="00D377A8" w:rsidRDefault="00D377A8">
      <w:pPr>
        <w:rPr>
          <w:rFonts w:eastAsia="SimSun" w:cs="Times New Roman"/>
          <w:sz w:val="23"/>
          <w:szCs w:val="23"/>
          <w:lang w:val="en-US"/>
        </w:rPr>
      </w:pPr>
    </w:p>
    <w:p w14:paraId="508A7DDF" w14:textId="67684FDF" w:rsidR="00D377A8" w:rsidRDefault="005D75D1">
      <w:pPr>
        <w:rPr>
          <w:rFonts w:eastAsia="SimSun" w:cs="Times New Roman"/>
          <w:sz w:val="23"/>
          <w:szCs w:val="23"/>
          <w:lang w:val="vi-VN"/>
        </w:rPr>
      </w:pPr>
      <w:r>
        <w:rPr>
          <w:rFonts w:eastAsia="SimSun" w:cs="Times New Roman"/>
          <w:sz w:val="23"/>
          <w:szCs w:val="23"/>
          <w:lang w:val="vi-VN"/>
        </w:rPr>
        <w:br w:type="page"/>
      </w:r>
    </w:p>
    <w:p w14:paraId="6C0BBFAE" w14:textId="77777777" w:rsidR="00D377A8" w:rsidRDefault="00D377A8">
      <w:pPr>
        <w:ind w:left="1440" w:firstLine="720"/>
        <w:jc w:val="both"/>
        <w:rPr>
          <w:rFonts w:eastAsia="SimSun" w:cs="Times New Roman"/>
          <w:b/>
          <w:bCs/>
          <w:sz w:val="26"/>
          <w:szCs w:val="26"/>
          <w:lang w:val="en-US"/>
        </w:rPr>
        <w:sectPr w:rsidR="00D377A8" w:rsidSect="000424D6">
          <w:footerReference w:type="default" r:id="rId26"/>
          <w:pgSz w:w="11906" w:h="16838"/>
          <w:pgMar w:top="1440" w:right="1800" w:bottom="1440" w:left="1800" w:header="720" w:footer="720" w:gutter="0"/>
          <w:pgNumType w:start="1"/>
          <w:cols w:space="720"/>
          <w:docGrid w:linePitch="360"/>
        </w:sectPr>
      </w:pPr>
    </w:p>
    <w:p w14:paraId="19C57717" w14:textId="77777777" w:rsidR="00D377A8" w:rsidRDefault="005D75D1">
      <w:pPr>
        <w:pStyle w:val="Heading1"/>
        <w:rPr>
          <w:bCs/>
          <w:lang w:val="en-US"/>
        </w:rPr>
      </w:pPr>
      <w:bookmarkStart w:id="166" w:name="_Toc21868"/>
      <w:bookmarkStart w:id="167" w:name="_Toc26249"/>
      <w:bookmarkStart w:id="168" w:name="_Toc12505"/>
      <w:bookmarkStart w:id="169" w:name="_Toc12632"/>
      <w:bookmarkStart w:id="170" w:name="_Toc26584"/>
      <w:bookmarkStart w:id="171" w:name="_Toc31553"/>
      <w:bookmarkStart w:id="172" w:name="_Toc20695"/>
      <w:bookmarkStart w:id="173" w:name="_Toc29016"/>
      <w:bookmarkStart w:id="174" w:name="_Toc167362121"/>
      <w:r>
        <w:rPr>
          <w:bCs/>
          <w:lang w:val="en-US"/>
        </w:rPr>
        <w:lastRenderedPageBreak/>
        <w:t>CHƯƠNG 3: TÍCH HỢP DỮ LIỆU VÀO KHO (SSIS)</w:t>
      </w:r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</w:p>
    <w:p w14:paraId="47767104" w14:textId="77777777" w:rsidR="00D377A8" w:rsidRDefault="005D75D1">
      <w:pPr>
        <w:pStyle w:val="Heading2"/>
        <w:jc w:val="both"/>
        <w:rPr>
          <w:bCs/>
        </w:rPr>
      </w:pPr>
      <w:bookmarkStart w:id="175" w:name="_Toc3390"/>
      <w:bookmarkStart w:id="176" w:name="_Toc31199"/>
      <w:bookmarkStart w:id="177" w:name="_Toc9188"/>
      <w:bookmarkStart w:id="178" w:name="_Toc27779"/>
      <w:bookmarkStart w:id="179" w:name="_Toc22397"/>
      <w:bookmarkStart w:id="180" w:name="_Toc14332"/>
      <w:bookmarkStart w:id="181" w:name="_Toc31248"/>
      <w:bookmarkStart w:id="182" w:name="_Toc27228"/>
      <w:bookmarkStart w:id="183" w:name="_Toc167362122"/>
      <w:r>
        <w:rPr>
          <w:bCs/>
        </w:rPr>
        <w:t>3.1. Tạo ETL project và solution</w:t>
      </w:r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</w:p>
    <w:p w14:paraId="25DA811E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1. Từ </w:t>
      </w:r>
      <w:r>
        <w:rPr>
          <w:rFonts w:cs="Times New Roman"/>
          <w:b/>
          <w:szCs w:val="24"/>
        </w:rPr>
        <w:t xml:space="preserve">Visual Studio </w:t>
      </w:r>
      <w:r>
        <w:rPr>
          <w:rFonts w:cs="Times New Roman"/>
          <w:szCs w:val="24"/>
        </w:rPr>
        <w:t xml:space="preserve">menu, chọn </w:t>
      </w:r>
      <w:r>
        <w:rPr>
          <w:rFonts w:cs="Times New Roman"/>
          <w:b/>
          <w:szCs w:val="24"/>
        </w:rPr>
        <w:t xml:space="preserve">File </w:t>
      </w:r>
      <w:r>
        <w:rPr>
          <w:rFonts w:cs="Times New Roman"/>
          <w:szCs w:val="24"/>
        </w:rPr>
        <w:t xml:space="preserve">-&gt; </w:t>
      </w:r>
      <w:r>
        <w:rPr>
          <w:rFonts w:cs="Times New Roman"/>
          <w:b/>
          <w:szCs w:val="24"/>
        </w:rPr>
        <w:t xml:space="preserve">New </w:t>
      </w:r>
      <w:r>
        <w:rPr>
          <w:rFonts w:cs="Times New Roman"/>
          <w:szCs w:val="24"/>
        </w:rPr>
        <w:t xml:space="preserve">-&gt; </w:t>
      </w:r>
      <w:r>
        <w:rPr>
          <w:rFonts w:cs="Times New Roman"/>
          <w:b/>
          <w:szCs w:val="24"/>
        </w:rPr>
        <w:t>Project</w:t>
      </w:r>
      <w:r>
        <w:rPr>
          <w:rFonts w:cs="Times New Roman"/>
          <w:szCs w:val="24"/>
        </w:rPr>
        <w:t>.</w:t>
      </w:r>
    </w:p>
    <w:p w14:paraId="4A982D7F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2. Từ </w:t>
      </w:r>
      <w:r>
        <w:rPr>
          <w:rFonts w:cs="Times New Roman"/>
          <w:b/>
          <w:szCs w:val="24"/>
        </w:rPr>
        <w:t>dialog</w:t>
      </w:r>
      <w:r>
        <w:rPr>
          <w:rFonts w:cs="Times New Roman"/>
          <w:szCs w:val="24"/>
        </w:rPr>
        <w:t>:</w:t>
      </w:r>
    </w:p>
    <w:p w14:paraId="4B16338F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a. Chọn </w:t>
      </w:r>
      <w:r>
        <w:rPr>
          <w:rFonts w:cs="Times New Roman"/>
          <w:b/>
          <w:szCs w:val="24"/>
        </w:rPr>
        <w:t>Integration Services Project</w:t>
      </w:r>
    </w:p>
    <w:p w14:paraId="2DC4C74C" w14:textId="1FEEF318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b. Đặt tên: </w:t>
      </w:r>
      <w:r w:rsidR="00B14B54" w:rsidRPr="00B14B54">
        <w:rPr>
          <w:rFonts w:cs="Times New Roman"/>
          <w:b/>
          <w:szCs w:val="24"/>
        </w:rPr>
        <w:t>Dataco Integration Services</w:t>
      </w:r>
    </w:p>
    <w:p w14:paraId="711E79FC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3. Click </w:t>
      </w:r>
      <w:r>
        <w:rPr>
          <w:rFonts w:cs="Times New Roman"/>
          <w:b/>
          <w:szCs w:val="24"/>
        </w:rPr>
        <w:t>OK</w:t>
      </w:r>
    </w:p>
    <w:p w14:paraId="393AAE69" w14:textId="77777777" w:rsidR="00D377A8" w:rsidRDefault="00D377A8">
      <w:pPr>
        <w:rPr>
          <w:rFonts w:cs="Times New Roman"/>
          <w:sz w:val="23"/>
          <w:szCs w:val="23"/>
        </w:rPr>
      </w:pPr>
    </w:p>
    <w:p w14:paraId="1B41C159" w14:textId="08E08241" w:rsidR="00D377A8" w:rsidRDefault="00BA5AB0">
      <w:pPr>
        <w:rPr>
          <w:rFonts w:cs="Times New Roman"/>
          <w:sz w:val="23"/>
          <w:szCs w:val="23"/>
        </w:rPr>
      </w:pPr>
      <w:r w:rsidRPr="00BA5AB0">
        <w:rPr>
          <w:rFonts w:cs="Times New Roman"/>
          <w:noProof/>
          <w:sz w:val="23"/>
          <w:szCs w:val="23"/>
        </w:rPr>
        <w:drawing>
          <wp:inline distT="0" distB="0" distL="0" distR="0" wp14:anchorId="27F1A492" wp14:editId="342A5438">
            <wp:extent cx="5733415" cy="3011805"/>
            <wp:effectExtent l="0" t="0" r="635" b="0"/>
            <wp:docPr id="1577449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4919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2695" w14:textId="77777777" w:rsidR="00D377A8" w:rsidRDefault="00D377A8">
      <w:pPr>
        <w:rPr>
          <w:rFonts w:cs="Times New Roman"/>
          <w:sz w:val="23"/>
          <w:szCs w:val="23"/>
        </w:rPr>
      </w:pPr>
    </w:p>
    <w:p w14:paraId="420C0542" w14:textId="77777777" w:rsidR="00D377A8" w:rsidRDefault="005D75D1">
      <w:pPr>
        <w:rPr>
          <w:rFonts w:cs="Times New Roman"/>
          <w:b/>
          <w:sz w:val="23"/>
          <w:szCs w:val="23"/>
        </w:rPr>
      </w:pPr>
      <w:r>
        <w:rPr>
          <w:rFonts w:cs="Times New Roman"/>
          <w:b/>
          <w:sz w:val="23"/>
          <w:szCs w:val="23"/>
        </w:rPr>
        <w:br w:type="page"/>
      </w:r>
    </w:p>
    <w:p w14:paraId="62329ABA" w14:textId="77777777" w:rsidR="00D377A8" w:rsidRDefault="005D75D1">
      <w:pPr>
        <w:pStyle w:val="Heading2"/>
        <w:rPr>
          <w:bCs/>
        </w:rPr>
      </w:pPr>
      <w:bookmarkStart w:id="184" w:name="_Toc6076"/>
      <w:bookmarkStart w:id="185" w:name="_Toc6794"/>
      <w:bookmarkStart w:id="186" w:name="_Toc24826"/>
      <w:bookmarkStart w:id="187" w:name="_Toc8306"/>
      <w:bookmarkStart w:id="188" w:name="_Toc29748"/>
      <w:bookmarkStart w:id="189" w:name="_Toc20289"/>
      <w:bookmarkStart w:id="190" w:name="_Toc11852"/>
      <w:bookmarkStart w:id="191" w:name="_Toc21821"/>
      <w:bookmarkStart w:id="192" w:name="_Toc167362123"/>
      <w:r>
        <w:rPr>
          <w:bCs/>
        </w:rPr>
        <w:lastRenderedPageBreak/>
        <w:t>3.2. Thiết lập các Connection</w:t>
      </w:r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</w:p>
    <w:p w14:paraId="4A66C509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1. Tại </w:t>
      </w:r>
      <w:r>
        <w:rPr>
          <w:rFonts w:cs="Times New Roman"/>
          <w:b/>
          <w:szCs w:val="24"/>
        </w:rPr>
        <w:t>solution explorer</w:t>
      </w:r>
      <w:r>
        <w:rPr>
          <w:rFonts w:cs="Times New Roman"/>
          <w:szCs w:val="24"/>
        </w:rPr>
        <w:t xml:space="preserve">, right-click vào </w:t>
      </w:r>
      <w:r>
        <w:rPr>
          <w:rFonts w:cs="Times New Roman"/>
          <w:b/>
          <w:szCs w:val="24"/>
        </w:rPr>
        <w:t xml:space="preserve">Connection Managers, </w:t>
      </w:r>
      <w:r>
        <w:rPr>
          <w:rFonts w:cs="Times New Roman"/>
          <w:szCs w:val="24"/>
        </w:rPr>
        <w:t xml:space="preserve">chọn </w:t>
      </w:r>
      <w:r>
        <w:rPr>
          <w:rFonts w:cs="Times New Roman"/>
          <w:b/>
          <w:szCs w:val="24"/>
        </w:rPr>
        <w:t>New</w:t>
      </w:r>
    </w:p>
    <w:p w14:paraId="63A1C096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</w:rPr>
        <w:t>Connection Manager</w:t>
      </w:r>
      <w:r>
        <w:rPr>
          <w:rFonts w:cs="Times New Roman"/>
          <w:szCs w:val="24"/>
        </w:rPr>
        <w:t>.</w:t>
      </w:r>
    </w:p>
    <w:p w14:paraId="4F661DEC" w14:textId="77777777" w:rsidR="00D377A8" w:rsidRDefault="00D377A8">
      <w:pPr>
        <w:rPr>
          <w:rFonts w:cs="Times New Roman"/>
          <w:sz w:val="23"/>
          <w:szCs w:val="23"/>
        </w:rPr>
      </w:pPr>
    </w:p>
    <w:p w14:paraId="1B96C200" w14:textId="667CA575" w:rsidR="00D377A8" w:rsidRDefault="00AE3197">
      <w:pPr>
        <w:rPr>
          <w:rFonts w:cs="Times New Roman"/>
          <w:sz w:val="23"/>
          <w:szCs w:val="23"/>
        </w:rPr>
      </w:pPr>
      <w:r w:rsidRPr="00AE3197">
        <w:rPr>
          <w:rFonts w:cs="Times New Roman"/>
          <w:noProof/>
          <w:sz w:val="23"/>
          <w:szCs w:val="23"/>
        </w:rPr>
        <w:drawing>
          <wp:inline distT="0" distB="0" distL="0" distR="0" wp14:anchorId="56E46613" wp14:editId="2D9F1429">
            <wp:extent cx="5733415" cy="5488305"/>
            <wp:effectExtent l="0" t="0" r="635" b="0"/>
            <wp:docPr id="244878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7824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369F" w14:textId="77777777" w:rsidR="00D377A8" w:rsidRDefault="005D75D1">
      <w:pPr>
        <w:rPr>
          <w:rFonts w:cs="Times New Roman"/>
          <w:sz w:val="23"/>
          <w:szCs w:val="23"/>
        </w:rPr>
      </w:pPr>
      <w:r>
        <w:rPr>
          <w:rFonts w:cs="Times New Roman"/>
          <w:sz w:val="23"/>
          <w:szCs w:val="23"/>
        </w:rPr>
        <w:br w:type="page"/>
      </w:r>
    </w:p>
    <w:p w14:paraId="07452338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lastRenderedPageBreak/>
        <w:t xml:space="preserve">2. Chọn </w:t>
      </w:r>
      <w:r>
        <w:rPr>
          <w:rFonts w:cs="Times New Roman"/>
          <w:b/>
          <w:szCs w:val="24"/>
        </w:rPr>
        <w:t xml:space="preserve">OLEDB từ Add SSIS Connection Manager </w:t>
      </w:r>
      <w:r>
        <w:rPr>
          <w:rFonts w:cs="Times New Roman"/>
          <w:szCs w:val="24"/>
        </w:rPr>
        <w:t xml:space="preserve">dialog và click </w:t>
      </w:r>
      <w:r>
        <w:rPr>
          <w:rFonts w:cs="Times New Roman"/>
          <w:b/>
          <w:szCs w:val="24"/>
        </w:rPr>
        <w:t xml:space="preserve">Add… </w:t>
      </w:r>
    </w:p>
    <w:p w14:paraId="0264CA54" w14:textId="77777777" w:rsidR="00D377A8" w:rsidRDefault="00D377A8">
      <w:pPr>
        <w:jc w:val="both"/>
        <w:rPr>
          <w:rFonts w:cs="Times New Roman"/>
        </w:rPr>
      </w:pPr>
    </w:p>
    <w:p w14:paraId="6FB2B338" w14:textId="77777777" w:rsidR="00D377A8" w:rsidRDefault="005D75D1">
      <w:pPr>
        <w:jc w:val="both"/>
        <w:rPr>
          <w:rFonts w:cs="Times New Roman"/>
        </w:rPr>
      </w:pPr>
      <w:r>
        <w:rPr>
          <w:rFonts w:cs="Times New Roman"/>
          <w:noProof/>
        </w:rPr>
        <w:drawing>
          <wp:inline distT="114300" distB="114300" distL="114300" distR="114300" wp14:anchorId="753A3CDF" wp14:editId="563E3B2F">
            <wp:extent cx="5730875" cy="44831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6478" w14:textId="77777777" w:rsidR="00D377A8" w:rsidRDefault="005D75D1">
      <w:pPr>
        <w:jc w:val="both"/>
        <w:rPr>
          <w:rFonts w:cs="Times New Roman"/>
          <w:sz w:val="23"/>
          <w:szCs w:val="23"/>
        </w:rPr>
      </w:pPr>
      <w:r>
        <w:rPr>
          <w:rFonts w:cs="Times New Roman"/>
          <w:sz w:val="23"/>
          <w:szCs w:val="23"/>
        </w:rPr>
        <w:br w:type="page"/>
      </w:r>
    </w:p>
    <w:p w14:paraId="4C251ECB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lastRenderedPageBreak/>
        <w:t xml:space="preserve">3. </w:t>
      </w:r>
      <w:r>
        <w:rPr>
          <w:rFonts w:cs="Times New Roman"/>
          <w:b/>
          <w:szCs w:val="24"/>
        </w:rPr>
        <w:t xml:space="preserve">Configure OLE DB Connection Manager </w:t>
      </w:r>
      <w:r>
        <w:rPr>
          <w:rFonts w:cs="Times New Roman"/>
          <w:szCs w:val="24"/>
        </w:rPr>
        <w:t xml:space="preserve">dialog xuất hiện, click </w:t>
      </w:r>
      <w:r>
        <w:rPr>
          <w:rFonts w:cs="Times New Roman"/>
          <w:b/>
          <w:szCs w:val="24"/>
        </w:rPr>
        <w:t>New…</w:t>
      </w:r>
    </w:p>
    <w:p w14:paraId="471B2B5C" w14:textId="77777777" w:rsidR="00D377A8" w:rsidRDefault="00D377A8">
      <w:pPr>
        <w:jc w:val="both"/>
        <w:rPr>
          <w:rFonts w:cs="Times New Roman"/>
        </w:rPr>
      </w:pPr>
    </w:p>
    <w:p w14:paraId="785B4B8D" w14:textId="77777777" w:rsidR="00D377A8" w:rsidRDefault="005D75D1">
      <w:pPr>
        <w:jc w:val="both"/>
        <w:rPr>
          <w:rFonts w:cs="Times New Roman"/>
        </w:rPr>
      </w:pPr>
      <w:r>
        <w:rPr>
          <w:rFonts w:cs="Times New Roman"/>
          <w:noProof/>
        </w:rPr>
        <w:drawing>
          <wp:inline distT="114300" distB="114300" distL="114300" distR="114300" wp14:anchorId="2C7163CD" wp14:editId="150E6E44">
            <wp:extent cx="5730875" cy="54737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45F9" w14:textId="77777777" w:rsidR="00D377A8" w:rsidRDefault="005D75D1">
      <w:pPr>
        <w:jc w:val="both"/>
        <w:rPr>
          <w:rFonts w:cs="Times New Roman"/>
          <w:sz w:val="23"/>
          <w:szCs w:val="23"/>
        </w:rPr>
      </w:pPr>
      <w:r>
        <w:rPr>
          <w:rFonts w:cs="Times New Roman"/>
          <w:sz w:val="23"/>
          <w:szCs w:val="23"/>
        </w:rPr>
        <w:br w:type="page"/>
      </w:r>
    </w:p>
    <w:p w14:paraId="5E7F5512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Đặt tên cho các thông tin như bên dưới:</w:t>
      </w:r>
    </w:p>
    <w:p w14:paraId="55EF77CB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Provider: </w:t>
      </w:r>
      <w:r>
        <w:rPr>
          <w:rFonts w:cs="Times New Roman"/>
          <w:b/>
          <w:szCs w:val="24"/>
        </w:rPr>
        <w:t>SQL Server Native Client</w:t>
      </w:r>
    </w:p>
    <w:p w14:paraId="5ED381EF" w14:textId="55F752EB" w:rsidR="00D377A8" w:rsidRPr="00E47A7A" w:rsidRDefault="005D75D1">
      <w:pPr>
        <w:jc w:val="both"/>
        <w:rPr>
          <w:rFonts w:cs="Times New Roman"/>
          <w:b/>
          <w:szCs w:val="24"/>
          <w:lang w:val="en-US"/>
        </w:rPr>
      </w:pPr>
      <w:r>
        <w:rPr>
          <w:rFonts w:cs="Times New Roman"/>
          <w:szCs w:val="24"/>
        </w:rPr>
        <w:t xml:space="preserve">Server Name: </w:t>
      </w:r>
      <w:r w:rsidR="00E47A7A">
        <w:rPr>
          <w:rFonts w:cs="Times New Roman"/>
          <w:b/>
          <w:bCs/>
          <w:szCs w:val="24"/>
          <w:lang w:val="en-US"/>
        </w:rPr>
        <w:t>MSI\THIN</w:t>
      </w:r>
    </w:p>
    <w:p w14:paraId="732C89D5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Log on to the Server: </w:t>
      </w:r>
      <w:r>
        <w:rPr>
          <w:rFonts w:cs="Times New Roman"/>
          <w:b/>
          <w:szCs w:val="24"/>
        </w:rPr>
        <w:t>Use Windows Authentication</w:t>
      </w:r>
    </w:p>
    <w:p w14:paraId="0EB0B2AF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Connect to a database: </w:t>
      </w:r>
      <w:r>
        <w:rPr>
          <w:rFonts w:cs="Times New Roman"/>
          <w:b/>
          <w:szCs w:val="24"/>
        </w:rPr>
        <w:t>tempdb</w:t>
      </w:r>
    </w:p>
    <w:p w14:paraId="2BC39242" w14:textId="2038E0C9" w:rsidR="00D377A8" w:rsidRDefault="00BE4897">
      <w:pPr>
        <w:jc w:val="both"/>
        <w:rPr>
          <w:rFonts w:cs="Times New Roman"/>
        </w:rPr>
      </w:pPr>
      <w:r w:rsidRPr="00BE4897">
        <w:rPr>
          <w:rFonts w:cs="Times New Roman"/>
          <w:noProof/>
        </w:rPr>
        <w:drawing>
          <wp:inline distT="0" distB="0" distL="0" distR="0" wp14:anchorId="411430EC" wp14:editId="13155B6B">
            <wp:extent cx="5733415" cy="5716270"/>
            <wp:effectExtent l="0" t="0" r="635" b="0"/>
            <wp:docPr id="377899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995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A7AD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Click </w:t>
      </w:r>
      <w:r>
        <w:rPr>
          <w:rFonts w:cs="Times New Roman"/>
          <w:b/>
          <w:szCs w:val="24"/>
        </w:rPr>
        <w:t xml:space="preserve">Test Connection </w:t>
      </w:r>
      <w:r>
        <w:rPr>
          <w:rFonts w:cs="Times New Roman"/>
          <w:szCs w:val="24"/>
        </w:rPr>
        <w:t xml:space="preserve">để kiểm tra connection hoạt động, sau đó click </w:t>
      </w:r>
      <w:r>
        <w:rPr>
          <w:rFonts w:cs="Times New Roman"/>
          <w:b/>
          <w:szCs w:val="24"/>
        </w:rPr>
        <w:t xml:space="preserve">OK </w:t>
      </w:r>
      <w:r>
        <w:rPr>
          <w:rFonts w:cs="Times New Roman"/>
          <w:szCs w:val="24"/>
        </w:rPr>
        <w:t>để lưu connection.</w:t>
      </w:r>
    </w:p>
    <w:p w14:paraId="7B034613" w14:textId="77777777" w:rsidR="00D377A8" w:rsidRDefault="005D75D1">
      <w:pPr>
        <w:jc w:val="both"/>
        <w:rPr>
          <w:rFonts w:cs="Times New Roman"/>
          <w:sz w:val="23"/>
          <w:szCs w:val="23"/>
        </w:rPr>
      </w:pPr>
      <w:r>
        <w:rPr>
          <w:rFonts w:cs="Times New Roman"/>
          <w:sz w:val="23"/>
          <w:szCs w:val="23"/>
        </w:rPr>
        <w:br w:type="page"/>
      </w:r>
    </w:p>
    <w:p w14:paraId="47A449E0" w14:textId="7BE30C02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4. Trở lại màn hình </w:t>
      </w:r>
      <w:r>
        <w:rPr>
          <w:rFonts w:cs="Times New Roman"/>
          <w:b/>
          <w:szCs w:val="24"/>
        </w:rPr>
        <w:t>Configure OLE DB Connection Manager</w:t>
      </w:r>
      <w:r>
        <w:rPr>
          <w:rFonts w:cs="Times New Roman"/>
          <w:szCs w:val="24"/>
        </w:rPr>
        <w:t>, ta được</w:t>
      </w:r>
      <w:r w:rsidR="00475869" w:rsidRPr="00475869">
        <w:rPr>
          <w:rFonts w:cs="Times New Roman"/>
          <w:b/>
          <w:bCs/>
          <w:szCs w:val="24"/>
          <w:lang w:val="en-US"/>
        </w:rPr>
        <w:t xml:space="preserve"> </w:t>
      </w:r>
      <w:r w:rsidR="00475869">
        <w:rPr>
          <w:rFonts w:cs="Times New Roman"/>
          <w:b/>
          <w:bCs/>
          <w:szCs w:val="24"/>
          <w:lang w:val="en-US"/>
        </w:rPr>
        <w:t>MSI\THIN</w:t>
      </w:r>
      <w:r>
        <w:rPr>
          <w:rFonts w:cs="Times New Roman"/>
          <w:b/>
          <w:szCs w:val="24"/>
        </w:rPr>
        <w:t xml:space="preserve">.tempdb </w:t>
      </w:r>
      <w:r>
        <w:rPr>
          <w:rFonts w:cs="Times New Roman"/>
          <w:szCs w:val="24"/>
        </w:rPr>
        <w:t xml:space="preserve">vừa được tạo: </w:t>
      </w:r>
    </w:p>
    <w:p w14:paraId="04B303B3" w14:textId="48C92088" w:rsidR="00D377A8" w:rsidRDefault="00CE12ED">
      <w:pPr>
        <w:jc w:val="both"/>
        <w:rPr>
          <w:rFonts w:cs="Times New Roman"/>
        </w:rPr>
      </w:pPr>
      <w:r w:rsidRPr="00CE12ED">
        <w:rPr>
          <w:rFonts w:cs="Times New Roman"/>
          <w:noProof/>
        </w:rPr>
        <w:drawing>
          <wp:inline distT="0" distB="0" distL="0" distR="0" wp14:anchorId="66F1CEBB" wp14:editId="11628CF5">
            <wp:extent cx="5733415" cy="5419725"/>
            <wp:effectExtent l="0" t="0" r="635" b="9525"/>
            <wp:docPr id="1207863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6387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9E07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Chọn </w:t>
      </w:r>
      <w:r>
        <w:rPr>
          <w:rFonts w:cs="Times New Roman"/>
          <w:b/>
          <w:szCs w:val="24"/>
        </w:rPr>
        <w:t xml:space="preserve">tempdb </w:t>
      </w:r>
      <w:r>
        <w:rPr>
          <w:rFonts w:cs="Times New Roman"/>
          <w:szCs w:val="24"/>
        </w:rPr>
        <w:t xml:space="preserve">connection và click </w:t>
      </w:r>
      <w:r>
        <w:rPr>
          <w:rFonts w:cs="Times New Roman"/>
          <w:b/>
          <w:szCs w:val="24"/>
        </w:rPr>
        <w:t xml:space="preserve">OK </w:t>
      </w:r>
      <w:r>
        <w:rPr>
          <w:rFonts w:cs="Times New Roman"/>
          <w:szCs w:val="24"/>
        </w:rPr>
        <w:t>để thêm connection này vào</w:t>
      </w:r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</w:rPr>
        <w:t xml:space="preserve">project. </w:t>
      </w:r>
    </w:p>
    <w:p w14:paraId="6D384EA1" w14:textId="77777777" w:rsidR="00D377A8" w:rsidRDefault="005D75D1">
      <w:pPr>
        <w:jc w:val="both"/>
        <w:rPr>
          <w:rFonts w:cs="Times New Roman"/>
          <w:sz w:val="23"/>
          <w:szCs w:val="23"/>
        </w:rPr>
      </w:pPr>
      <w:r>
        <w:rPr>
          <w:rFonts w:cs="Times New Roman"/>
          <w:sz w:val="23"/>
          <w:szCs w:val="23"/>
        </w:rPr>
        <w:br w:type="page"/>
      </w:r>
    </w:p>
    <w:p w14:paraId="242D5965" w14:textId="6B449991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lastRenderedPageBreak/>
        <w:t xml:space="preserve">6. Lặp lại các bước trên (bước 1-&gt;5) ba lần cho lần lượt </w:t>
      </w:r>
      <w:proofErr w:type="spellStart"/>
      <w:r w:rsidR="00475869">
        <w:rPr>
          <w:rFonts w:cs="Times New Roman"/>
          <w:b/>
          <w:szCs w:val="24"/>
          <w:lang w:val="en-US"/>
        </w:rPr>
        <w:t>DatacoSupplyChain</w:t>
      </w:r>
      <w:proofErr w:type="spellEnd"/>
      <w:r>
        <w:rPr>
          <w:rFonts w:cs="Times New Roman"/>
          <w:b/>
          <w:szCs w:val="24"/>
        </w:rPr>
        <w:t>DW,</w:t>
      </w:r>
    </w:p>
    <w:p w14:paraId="7ACB4889" w14:textId="7C4E2886" w:rsidR="00D377A8" w:rsidRDefault="00475869">
      <w:pPr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b/>
          <w:szCs w:val="24"/>
          <w:lang w:val="en-US"/>
        </w:rPr>
        <w:t>DatacoSupplyChain</w:t>
      </w:r>
      <w:r>
        <w:rPr>
          <w:rFonts w:cs="Times New Roman"/>
          <w:b/>
          <w:szCs w:val="24"/>
          <w:lang w:val="en-US"/>
        </w:rPr>
        <w:t>DW</w:t>
      </w:r>
      <w:proofErr w:type="spellEnd"/>
      <w:r w:rsidR="005D75D1">
        <w:rPr>
          <w:rFonts w:cs="Times New Roman"/>
          <w:b/>
          <w:szCs w:val="24"/>
        </w:rPr>
        <w:t xml:space="preserve">Stage </w:t>
      </w:r>
      <w:r w:rsidR="005D75D1">
        <w:rPr>
          <w:rFonts w:cs="Times New Roman"/>
          <w:szCs w:val="24"/>
        </w:rPr>
        <w:t xml:space="preserve">và </w:t>
      </w:r>
      <w:proofErr w:type="spellStart"/>
      <w:r>
        <w:rPr>
          <w:rFonts w:cs="Times New Roman"/>
          <w:b/>
          <w:szCs w:val="24"/>
          <w:lang w:val="en-US"/>
        </w:rPr>
        <w:t>DatacoSupplyChain</w:t>
      </w:r>
      <w:proofErr w:type="spellEnd"/>
      <w:r w:rsidR="005D75D1">
        <w:rPr>
          <w:rFonts w:cs="Times New Roman"/>
          <w:b/>
          <w:szCs w:val="24"/>
        </w:rPr>
        <w:t xml:space="preserve">Database </w:t>
      </w:r>
      <w:r w:rsidR="005D75D1">
        <w:rPr>
          <w:rFonts w:cs="Times New Roman"/>
          <w:szCs w:val="24"/>
        </w:rPr>
        <w:t xml:space="preserve">source database. Sau khi tạo xong </w:t>
      </w:r>
      <w:r w:rsidR="005D75D1">
        <w:rPr>
          <w:rFonts w:cs="Times New Roman"/>
          <w:b/>
          <w:szCs w:val="24"/>
        </w:rPr>
        <w:t xml:space="preserve">Connection Managers </w:t>
      </w:r>
      <w:r w:rsidR="005D75D1">
        <w:rPr>
          <w:rFonts w:cs="Times New Roman"/>
          <w:szCs w:val="24"/>
        </w:rPr>
        <w:t>folder sẽ như bên dưới.</w:t>
      </w:r>
    </w:p>
    <w:p w14:paraId="63AAAF98" w14:textId="665543D0" w:rsidR="00D377A8" w:rsidRDefault="00172065">
      <w:pPr>
        <w:jc w:val="both"/>
        <w:rPr>
          <w:rFonts w:cs="Times New Roman"/>
        </w:rPr>
      </w:pPr>
      <w:r w:rsidRPr="00172065">
        <w:rPr>
          <w:rFonts w:cs="Times New Roman"/>
          <w:noProof/>
        </w:rPr>
        <w:drawing>
          <wp:inline distT="0" distB="0" distL="0" distR="0" wp14:anchorId="70176098" wp14:editId="2AA44EC6">
            <wp:extent cx="5696745" cy="6001588"/>
            <wp:effectExtent l="0" t="0" r="0" b="0"/>
            <wp:docPr id="1407733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3319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55ED" w14:textId="77777777" w:rsidR="00D377A8" w:rsidRDefault="005D75D1">
      <w:pPr>
        <w:pStyle w:val="Heading2"/>
        <w:jc w:val="both"/>
        <w:rPr>
          <w:bCs/>
          <w:lang w:val="en-US"/>
        </w:rPr>
      </w:pPr>
      <w:bookmarkStart w:id="193" w:name="_Toc21459"/>
      <w:bookmarkStart w:id="194" w:name="_Toc11343"/>
      <w:bookmarkStart w:id="195" w:name="_Toc16614"/>
      <w:bookmarkStart w:id="196" w:name="_Toc25451"/>
      <w:bookmarkStart w:id="197" w:name="_Toc26883"/>
      <w:bookmarkStart w:id="198" w:name="_Toc31569"/>
      <w:bookmarkStart w:id="199" w:name="_Toc15988"/>
      <w:bookmarkStart w:id="200" w:name="_Toc2607"/>
      <w:bookmarkStart w:id="201" w:name="_Toc167362124"/>
      <w:r>
        <w:rPr>
          <w:bCs/>
          <w:lang w:val="en-US"/>
        </w:rPr>
        <w:t xml:space="preserve">3.3. Import </w:t>
      </w:r>
      <w:proofErr w:type="spellStart"/>
      <w:r>
        <w:rPr>
          <w:bCs/>
          <w:lang w:val="en-US"/>
        </w:rPr>
        <w:t>Dữ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liệu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vào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các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bảng</w:t>
      </w:r>
      <w:proofErr w:type="spellEnd"/>
      <w:r>
        <w:rPr>
          <w:bCs/>
          <w:lang w:val="en-US"/>
        </w:rPr>
        <w:t xml:space="preserve"> dimension:</w:t>
      </w:r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</w:p>
    <w:p w14:paraId="1B303AAB" w14:textId="77777777" w:rsidR="00D377A8" w:rsidRDefault="005D75D1">
      <w:pPr>
        <w:pStyle w:val="Heading3"/>
        <w:jc w:val="both"/>
      </w:pPr>
      <w:bookmarkStart w:id="202" w:name="_Toc4075"/>
      <w:bookmarkStart w:id="203" w:name="_Toc19491"/>
      <w:bookmarkStart w:id="204" w:name="_Toc5185"/>
      <w:bookmarkStart w:id="205" w:name="_Toc25668"/>
      <w:bookmarkStart w:id="206" w:name="_Toc29349"/>
      <w:bookmarkStart w:id="207" w:name="_Toc24737"/>
      <w:bookmarkStart w:id="208" w:name="_Toc19872"/>
      <w:bookmarkStart w:id="209" w:name="_Toc31567"/>
      <w:bookmarkStart w:id="210" w:name="_Toc167362125"/>
      <w:r>
        <w:t>3.3.</w:t>
      </w:r>
      <w:r>
        <w:rPr>
          <w:lang w:val="en-US"/>
        </w:rPr>
        <w:t>1.</w:t>
      </w:r>
      <w:r>
        <w:t>Date Dimension</w:t>
      </w:r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</w:p>
    <w:p w14:paraId="2447763C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>1. Đầu tiên chép dữ liệu từ bảng [</w:t>
      </w:r>
      <w:r>
        <w:rPr>
          <w:rFonts w:cs="Times New Roman"/>
          <w:b/>
          <w:szCs w:val="24"/>
        </w:rPr>
        <w:t xml:space="preserve">Date Dimension] </w:t>
      </w:r>
      <w:r>
        <w:rPr>
          <w:rFonts w:cs="Times New Roman"/>
          <w:szCs w:val="24"/>
        </w:rPr>
        <w:t xml:space="preserve">của CSDL </w:t>
      </w:r>
      <w:r>
        <w:rPr>
          <w:rFonts w:cs="Times New Roman"/>
          <w:b/>
          <w:szCs w:val="24"/>
        </w:rPr>
        <w:t>tempdb</w:t>
      </w:r>
    </w:p>
    <w:p w14:paraId="648F938B" w14:textId="363C2FDF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sang bảng </w:t>
      </w:r>
      <w:r>
        <w:rPr>
          <w:rFonts w:cs="Times New Roman"/>
          <w:b/>
          <w:szCs w:val="24"/>
        </w:rPr>
        <w:t xml:space="preserve">stgDate </w:t>
      </w:r>
      <w:r>
        <w:rPr>
          <w:rFonts w:cs="Times New Roman"/>
          <w:szCs w:val="24"/>
        </w:rPr>
        <w:t xml:space="preserve">CSDL </w:t>
      </w:r>
      <w:proofErr w:type="spellStart"/>
      <w:r w:rsidR="00475869">
        <w:rPr>
          <w:rFonts w:cs="Times New Roman"/>
          <w:b/>
          <w:szCs w:val="24"/>
          <w:lang w:val="en-US"/>
        </w:rPr>
        <w:t>DatacoSupplyChainDW</w:t>
      </w:r>
      <w:proofErr w:type="spellEnd"/>
      <w:r w:rsidR="00475869">
        <w:rPr>
          <w:rFonts w:cs="Times New Roman"/>
          <w:b/>
          <w:szCs w:val="24"/>
        </w:rPr>
        <w:t>Stage</w:t>
      </w:r>
      <w:r>
        <w:rPr>
          <w:rFonts w:cs="Times New Roman"/>
          <w:szCs w:val="24"/>
        </w:rPr>
        <w:t>. Sử dụng SSIS để tạo destination</w:t>
      </w:r>
    </w:p>
    <w:p w14:paraId="731C1ABA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table, truncate table trước khi staging dữ liệu.</w:t>
      </w:r>
    </w:p>
    <w:p w14:paraId="183A4C9B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2. Ánh xạ các cột từ bảng </w:t>
      </w:r>
      <w:r>
        <w:rPr>
          <w:rFonts w:cs="Times New Roman"/>
          <w:b/>
          <w:szCs w:val="24"/>
        </w:rPr>
        <w:t xml:space="preserve">stgDate </w:t>
      </w:r>
      <w:r>
        <w:rPr>
          <w:rFonts w:cs="Times New Roman"/>
          <w:szCs w:val="24"/>
        </w:rPr>
        <w:t xml:space="preserve">sang bảng </w:t>
      </w:r>
      <w:r>
        <w:rPr>
          <w:rFonts w:cs="Times New Roman"/>
          <w:b/>
          <w:szCs w:val="24"/>
        </w:rPr>
        <w:t>DimDate</w:t>
      </w:r>
      <w:r>
        <w:rPr>
          <w:rFonts w:cs="Times New Roman"/>
          <w:szCs w:val="24"/>
        </w:rPr>
        <w:t>.</w:t>
      </w:r>
    </w:p>
    <w:p w14:paraId="0F9993AE" w14:textId="77777777" w:rsidR="00D377A8" w:rsidRDefault="005D75D1">
      <w:pPr>
        <w:jc w:val="both"/>
        <w:rPr>
          <w:rFonts w:cs="Times New Roman"/>
          <w:b/>
          <w:sz w:val="23"/>
          <w:szCs w:val="23"/>
        </w:rPr>
      </w:pPr>
      <w:r>
        <w:rPr>
          <w:rFonts w:cs="Times New Roman"/>
          <w:b/>
          <w:sz w:val="23"/>
          <w:szCs w:val="23"/>
        </w:rPr>
        <w:br w:type="page"/>
      </w:r>
    </w:p>
    <w:p w14:paraId="11C324A0" w14:textId="77777777" w:rsidR="00D377A8" w:rsidRDefault="005D75D1">
      <w:pPr>
        <w:pStyle w:val="Heading4"/>
        <w:jc w:val="both"/>
      </w:pPr>
      <w:bookmarkStart w:id="211" w:name="_Toc10331"/>
      <w:bookmarkStart w:id="212" w:name="_Toc167362126"/>
      <w:r>
        <w:lastRenderedPageBreak/>
        <w:t>3.3.1</w:t>
      </w:r>
      <w:r>
        <w:rPr>
          <w:lang w:val="en-US"/>
        </w:rPr>
        <w:t>.1</w:t>
      </w:r>
      <w:r>
        <w:t>: Tạo Package</w:t>
      </w:r>
      <w:bookmarkEnd w:id="211"/>
      <w:bookmarkEnd w:id="212"/>
    </w:p>
    <w:p w14:paraId="0660BA43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Tạo một package mới, </w:t>
      </w:r>
      <w:r>
        <w:rPr>
          <w:rFonts w:cs="Times New Roman"/>
          <w:b/>
          <w:szCs w:val="24"/>
        </w:rPr>
        <w:t>DateDimensionImport</w:t>
      </w:r>
      <w:r>
        <w:rPr>
          <w:rFonts w:cs="Times New Roman"/>
          <w:szCs w:val="24"/>
        </w:rPr>
        <w:t>.</w:t>
      </w:r>
    </w:p>
    <w:p w14:paraId="47D64F4A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1. Ở </w:t>
      </w:r>
      <w:r>
        <w:rPr>
          <w:rFonts w:cs="Times New Roman"/>
          <w:b/>
          <w:szCs w:val="24"/>
        </w:rPr>
        <w:t>Solution Explorer</w:t>
      </w:r>
      <w:r>
        <w:rPr>
          <w:rFonts w:cs="Times New Roman"/>
          <w:szCs w:val="24"/>
        </w:rPr>
        <w:t xml:space="preserve">, right-click vào </w:t>
      </w:r>
      <w:r>
        <w:rPr>
          <w:rFonts w:cs="Times New Roman"/>
          <w:b/>
          <w:szCs w:val="24"/>
        </w:rPr>
        <w:t xml:space="preserve">SSIS Packages </w:t>
      </w:r>
      <w:r>
        <w:rPr>
          <w:rFonts w:cs="Times New Roman"/>
          <w:szCs w:val="24"/>
        </w:rPr>
        <w:t xml:space="preserve">và chọn </w:t>
      </w:r>
      <w:r>
        <w:rPr>
          <w:rFonts w:cs="Times New Roman"/>
          <w:b/>
          <w:szCs w:val="24"/>
        </w:rPr>
        <w:t>New SSIS Package</w:t>
      </w:r>
    </w:p>
    <w:p w14:paraId="03ACB782" w14:textId="451A462C" w:rsidR="00D377A8" w:rsidRDefault="005C0ADD">
      <w:pPr>
        <w:jc w:val="both"/>
        <w:rPr>
          <w:rFonts w:cs="Times New Roman"/>
        </w:rPr>
      </w:pPr>
      <w:r w:rsidRPr="005C0ADD">
        <w:rPr>
          <w:rFonts w:cs="Times New Roman"/>
          <w:noProof/>
        </w:rPr>
        <w:drawing>
          <wp:inline distT="0" distB="0" distL="0" distR="0" wp14:anchorId="1C02F16F" wp14:editId="12AD8A5C">
            <wp:extent cx="5733415" cy="6104255"/>
            <wp:effectExtent l="0" t="0" r="635" b="0"/>
            <wp:docPr id="193856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6833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1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9FBD" w14:textId="77777777" w:rsidR="00D377A8" w:rsidRDefault="005D75D1">
      <w:pPr>
        <w:jc w:val="both"/>
        <w:rPr>
          <w:rFonts w:cs="Times New Roman"/>
          <w:sz w:val="23"/>
          <w:szCs w:val="23"/>
        </w:rPr>
      </w:pPr>
      <w:r>
        <w:rPr>
          <w:rFonts w:cs="Times New Roman"/>
          <w:sz w:val="23"/>
          <w:szCs w:val="23"/>
        </w:rPr>
        <w:br w:type="page"/>
      </w:r>
    </w:p>
    <w:p w14:paraId="29E4E144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lastRenderedPageBreak/>
        <w:t xml:space="preserve">2. Right-Click vào package có tên </w:t>
      </w:r>
      <w:r>
        <w:rPr>
          <w:rFonts w:cs="Times New Roman"/>
          <w:b/>
          <w:szCs w:val="24"/>
        </w:rPr>
        <w:t xml:space="preserve">Package1.dstx </w:t>
      </w:r>
      <w:r>
        <w:rPr>
          <w:rFonts w:cs="Times New Roman"/>
          <w:szCs w:val="24"/>
        </w:rPr>
        <w:t xml:space="preserve">và chọn </w:t>
      </w:r>
      <w:r>
        <w:rPr>
          <w:rFonts w:cs="Times New Roman"/>
          <w:b/>
          <w:szCs w:val="24"/>
        </w:rPr>
        <w:t>Rename</w:t>
      </w:r>
    </w:p>
    <w:p w14:paraId="4CA2ABBE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3. Đặt tên package là </w:t>
      </w:r>
      <w:r>
        <w:rPr>
          <w:rFonts w:cs="Times New Roman"/>
          <w:b/>
          <w:szCs w:val="24"/>
        </w:rPr>
        <w:t>DateDimensionImport</w:t>
      </w:r>
    </w:p>
    <w:p w14:paraId="17A38127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4. Sau khi thực hiện xong ta được </w:t>
      </w:r>
      <w:r>
        <w:rPr>
          <w:rFonts w:cs="Times New Roman"/>
          <w:b/>
          <w:szCs w:val="24"/>
        </w:rPr>
        <w:t xml:space="preserve">Package.dtsx </w:t>
      </w:r>
      <w:r>
        <w:rPr>
          <w:rFonts w:cs="Times New Roman"/>
          <w:szCs w:val="24"/>
        </w:rPr>
        <w:t xml:space="preserve">và </w:t>
      </w:r>
      <w:r>
        <w:rPr>
          <w:rFonts w:cs="Times New Roman"/>
          <w:b/>
          <w:szCs w:val="24"/>
        </w:rPr>
        <w:t>DateDimensionImport.dtsx</w:t>
      </w:r>
    </w:p>
    <w:p w14:paraId="769E6292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như hình sau:</w:t>
      </w:r>
    </w:p>
    <w:p w14:paraId="35387E17" w14:textId="4F0E9317" w:rsidR="00D377A8" w:rsidRDefault="00F52C85">
      <w:pPr>
        <w:jc w:val="both"/>
        <w:rPr>
          <w:rFonts w:cs="Times New Roman"/>
        </w:rPr>
      </w:pPr>
      <w:r w:rsidRPr="00F52C85">
        <w:rPr>
          <w:rFonts w:cs="Times New Roman"/>
          <w:noProof/>
        </w:rPr>
        <w:drawing>
          <wp:inline distT="0" distB="0" distL="0" distR="0" wp14:anchorId="7D2DC77F" wp14:editId="75CCB624">
            <wp:extent cx="5733415" cy="6126480"/>
            <wp:effectExtent l="0" t="0" r="635" b="7620"/>
            <wp:docPr id="1285112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1280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065B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Double-click vào </w:t>
      </w:r>
      <w:r>
        <w:rPr>
          <w:rFonts w:cs="Times New Roman"/>
          <w:b/>
          <w:szCs w:val="24"/>
        </w:rPr>
        <w:t xml:space="preserve">DateDimensionImport.dtsx </w:t>
      </w:r>
      <w:r>
        <w:rPr>
          <w:rFonts w:cs="Times New Roman"/>
          <w:szCs w:val="24"/>
        </w:rPr>
        <w:t>package để mở nó.</w:t>
      </w:r>
    </w:p>
    <w:p w14:paraId="59E2AE45" w14:textId="77777777" w:rsidR="00D377A8" w:rsidRDefault="005D75D1">
      <w:pPr>
        <w:jc w:val="both"/>
        <w:rPr>
          <w:rFonts w:cs="Times New Roman"/>
          <w:b/>
          <w:sz w:val="23"/>
          <w:szCs w:val="23"/>
        </w:rPr>
      </w:pPr>
      <w:r>
        <w:rPr>
          <w:rFonts w:cs="Times New Roman"/>
          <w:b/>
          <w:sz w:val="23"/>
          <w:szCs w:val="23"/>
        </w:rPr>
        <w:br w:type="page"/>
      </w:r>
    </w:p>
    <w:p w14:paraId="68446568" w14:textId="77777777" w:rsidR="00D377A8" w:rsidRDefault="005D75D1">
      <w:pPr>
        <w:pStyle w:val="Heading4"/>
        <w:jc w:val="both"/>
        <w:rPr>
          <w:color w:val="auto"/>
        </w:rPr>
      </w:pPr>
      <w:bookmarkStart w:id="213" w:name="_Toc29691"/>
      <w:bookmarkStart w:id="214" w:name="_Toc167362127"/>
      <w:r>
        <w:rPr>
          <w:color w:val="auto"/>
        </w:rPr>
        <w:lastRenderedPageBreak/>
        <w:t>3.3.</w:t>
      </w:r>
      <w:r>
        <w:rPr>
          <w:color w:val="auto"/>
          <w:lang w:val="en-US"/>
        </w:rPr>
        <w:t>1.</w:t>
      </w:r>
      <w:r>
        <w:rPr>
          <w:color w:val="auto"/>
        </w:rPr>
        <w:t>2: Thiết lập Control Flow</w:t>
      </w:r>
      <w:bookmarkEnd w:id="213"/>
      <w:bookmarkEnd w:id="214"/>
    </w:p>
    <w:p w14:paraId="22F3268B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1. Từ SSIS Toolbox tạo 1 </w:t>
      </w:r>
      <w:r>
        <w:rPr>
          <w:rFonts w:cs="Times New Roman"/>
          <w:b/>
          <w:szCs w:val="24"/>
        </w:rPr>
        <w:t xml:space="preserve">Execute SQL task </w:t>
      </w:r>
      <w:r>
        <w:rPr>
          <w:rFonts w:cs="Times New Roman"/>
          <w:szCs w:val="24"/>
        </w:rPr>
        <w:t xml:space="preserve">và 2 </w:t>
      </w:r>
      <w:r>
        <w:rPr>
          <w:rFonts w:cs="Times New Roman"/>
          <w:b/>
          <w:szCs w:val="24"/>
        </w:rPr>
        <w:t xml:space="preserve">Data flow tasks </w:t>
      </w:r>
      <w:r>
        <w:rPr>
          <w:rFonts w:cs="Times New Roman"/>
          <w:szCs w:val="24"/>
        </w:rPr>
        <w:t>vào surface design</w:t>
      </w:r>
    </w:p>
    <w:p w14:paraId="651A5B37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như hình sau: </w:t>
      </w:r>
    </w:p>
    <w:p w14:paraId="3F2A3A14" w14:textId="7B1CA010" w:rsidR="00D377A8" w:rsidRDefault="00B21032">
      <w:pPr>
        <w:jc w:val="both"/>
        <w:rPr>
          <w:rFonts w:cs="Times New Roman"/>
        </w:rPr>
      </w:pPr>
      <w:r w:rsidRPr="00B21032">
        <w:rPr>
          <w:rFonts w:cs="Times New Roman"/>
          <w:noProof/>
        </w:rPr>
        <w:drawing>
          <wp:inline distT="0" distB="0" distL="0" distR="0" wp14:anchorId="14357B4E" wp14:editId="0AEC9717">
            <wp:extent cx="5733415" cy="3026410"/>
            <wp:effectExtent l="0" t="0" r="635" b="2540"/>
            <wp:docPr id="2107432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3238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D6B9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2. Đặt tên cho các </w:t>
      </w:r>
      <w:r>
        <w:rPr>
          <w:rFonts w:cs="Times New Roman"/>
          <w:b/>
          <w:szCs w:val="24"/>
        </w:rPr>
        <w:t>task</w:t>
      </w:r>
      <w:r>
        <w:rPr>
          <w:rFonts w:cs="Times New Roman"/>
          <w:szCs w:val="24"/>
        </w:rPr>
        <w:t>.</w:t>
      </w:r>
    </w:p>
    <w:p w14:paraId="51F45FA8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a. </w:t>
      </w:r>
      <w:r>
        <w:rPr>
          <w:rFonts w:cs="Times New Roman"/>
          <w:b/>
          <w:szCs w:val="24"/>
        </w:rPr>
        <w:t>Execute SQL Task SQL - Truncate stgDate Table</w:t>
      </w:r>
    </w:p>
    <w:p w14:paraId="270691D1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b. </w:t>
      </w:r>
      <w:r>
        <w:rPr>
          <w:rFonts w:cs="Times New Roman"/>
          <w:b/>
          <w:szCs w:val="24"/>
        </w:rPr>
        <w:t>Data Flow Task DF - Extract From Source to Stage stgDate</w:t>
      </w:r>
    </w:p>
    <w:p w14:paraId="4214B3FA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c. </w:t>
      </w:r>
      <w:r>
        <w:rPr>
          <w:rFonts w:cs="Times New Roman"/>
          <w:b/>
          <w:szCs w:val="24"/>
        </w:rPr>
        <w:t>Data Flow Task 1 DF - Load from stgDate to DimDate</w:t>
      </w:r>
    </w:p>
    <w:p w14:paraId="2F494860" w14:textId="49A1B41D" w:rsidR="00D377A8" w:rsidRDefault="008D10DB">
      <w:pPr>
        <w:jc w:val="both"/>
        <w:rPr>
          <w:rFonts w:cs="Times New Roman"/>
        </w:rPr>
      </w:pPr>
      <w:r w:rsidRPr="008D10DB">
        <w:rPr>
          <w:rFonts w:cs="Times New Roman"/>
          <w:noProof/>
        </w:rPr>
        <w:drawing>
          <wp:inline distT="0" distB="0" distL="0" distR="0" wp14:anchorId="5B879E64" wp14:editId="045182BE">
            <wp:extent cx="5733415" cy="3008630"/>
            <wp:effectExtent l="0" t="0" r="635" b="1270"/>
            <wp:docPr id="1758148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4869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5A73" w14:textId="77777777" w:rsidR="00D377A8" w:rsidRDefault="005D75D1">
      <w:pPr>
        <w:rPr>
          <w:rFonts w:cs="Times New Roman"/>
          <w:sz w:val="23"/>
          <w:szCs w:val="23"/>
        </w:rPr>
      </w:pPr>
      <w:r>
        <w:rPr>
          <w:rFonts w:cs="Times New Roman"/>
          <w:sz w:val="23"/>
          <w:szCs w:val="23"/>
        </w:rPr>
        <w:br w:type="page"/>
      </w:r>
    </w:p>
    <w:p w14:paraId="701CC3DE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lastRenderedPageBreak/>
        <w:t xml:space="preserve">3. Connect các </w:t>
      </w:r>
      <w:r>
        <w:rPr>
          <w:rFonts w:cs="Times New Roman"/>
          <w:b/>
          <w:szCs w:val="24"/>
        </w:rPr>
        <w:t xml:space="preserve">tasks </w:t>
      </w:r>
      <w:r>
        <w:rPr>
          <w:rFonts w:cs="Times New Roman"/>
          <w:szCs w:val="24"/>
        </w:rPr>
        <w:t xml:space="preserve">để chúng có thể chạy theo thứ tự. Click vào </w:t>
      </w:r>
      <w:r>
        <w:rPr>
          <w:rFonts w:cs="Times New Roman"/>
          <w:b/>
          <w:szCs w:val="24"/>
        </w:rPr>
        <w:t>SQL - Truncate</w:t>
      </w:r>
    </w:p>
    <w:p w14:paraId="1A93108A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stgDate Table </w:t>
      </w:r>
      <w:r>
        <w:rPr>
          <w:rFonts w:cs="Times New Roman"/>
          <w:szCs w:val="24"/>
        </w:rPr>
        <w:t xml:space="preserve">task và một mũi tên xanh sẽ xuất hiện. Kéo rê nó vào </w:t>
      </w:r>
      <w:r>
        <w:rPr>
          <w:rFonts w:cs="Times New Roman"/>
          <w:b/>
          <w:szCs w:val="24"/>
        </w:rPr>
        <w:t>DF - Extract</w:t>
      </w:r>
    </w:p>
    <w:p w14:paraId="16EE3F66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</w:rPr>
        <w:t xml:space="preserve">From Source To Stage stgDate </w:t>
      </w:r>
      <w:r>
        <w:rPr>
          <w:rFonts w:cs="Times New Roman"/>
          <w:szCs w:val="24"/>
        </w:rPr>
        <w:t xml:space="preserve">task. Tương tự, connect hai task còn lại. </w:t>
      </w:r>
    </w:p>
    <w:p w14:paraId="4D02E78C" w14:textId="5F4E9484" w:rsidR="00D377A8" w:rsidRDefault="00834DF9">
      <w:pPr>
        <w:jc w:val="both"/>
        <w:rPr>
          <w:rFonts w:cs="Times New Roman"/>
        </w:rPr>
      </w:pPr>
      <w:r w:rsidRPr="00834DF9">
        <w:rPr>
          <w:rFonts w:cs="Times New Roman"/>
          <w:noProof/>
        </w:rPr>
        <w:drawing>
          <wp:inline distT="0" distB="0" distL="0" distR="0" wp14:anchorId="64A46E2F" wp14:editId="2C068B76">
            <wp:extent cx="5733415" cy="3025140"/>
            <wp:effectExtent l="0" t="0" r="635" b="3810"/>
            <wp:docPr id="273122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2234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C83F" w14:textId="77777777" w:rsidR="00D377A8" w:rsidRDefault="00D377A8">
      <w:pPr>
        <w:jc w:val="both"/>
        <w:rPr>
          <w:rFonts w:cs="Times New Roman"/>
        </w:rPr>
      </w:pPr>
    </w:p>
    <w:p w14:paraId="7203B8F4" w14:textId="77777777" w:rsidR="00D377A8" w:rsidRDefault="005D75D1">
      <w:pPr>
        <w:pStyle w:val="Heading4"/>
        <w:jc w:val="both"/>
        <w:rPr>
          <w:color w:val="auto"/>
        </w:rPr>
      </w:pPr>
      <w:bookmarkStart w:id="215" w:name="_Toc8467"/>
      <w:bookmarkStart w:id="216" w:name="_Toc167362128"/>
      <w:r>
        <w:rPr>
          <w:color w:val="auto"/>
        </w:rPr>
        <w:t>3.3.</w:t>
      </w:r>
      <w:r>
        <w:rPr>
          <w:color w:val="auto"/>
          <w:lang w:val="en-US"/>
        </w:rPr>
        <w:t>1.</w:t>
      </w:r>
      <w:r>
        <w:rPr>
          <w:color w:val="auto"/>
        </w:rPr>
        <w:t xml:space="preserve">3: </w:t>
      </w:r>
      <w:r>
        <w:rPr>
          <w:color w:val="auto"/>
          <w:lang w:val="en-US" w:eastAsia="zh-CN"/>
        </w:rPr>
        <w:t xml:space="preserve">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Source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Stage</w:t>
      </w:r>
      <w:bookmarkEnd w:id="215"/>
      <w:bookmarkEnd w:id="216"/>
    </w:p>
    <w:p w14:paraId="13DB5EF5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1. Double-click </w:t>
      </w:r>
      <w:r>
        <w:rPr>
          <w:rFonts w:cs="Times New Roman"/>
          <w:b/>
          <w:szCs w:val="24"/>
        </w:rPr>
        <w:t xml:space="preserve">DF - Extract From Source to Stage stgDate </w:t>
      </w:r>
      <w:r>
        <w:rPr>
          <w:rFonts w:cs="Times New Roman"/>
          <w:szCs w:val="24"/>
        </w:rPr>
        <w:t>task để mở nó trong</w:t>
      </w:r>
    </w:p>
    <w:p w14:paraId="61D68949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</w:rPr>
        <w:t>Data Flow design surface</w:t>
      </w:r>
      <w:r>
        <w:rPr>
          <w:rFonts w:cs="Times New Roman"/>
          <w:szCs w:val="24"/>
        </w:rPr>
        <w:t xml:space="preserve">: </w:t>
      </w:r>
    </w:p>
    <w:p w14:paraId="7E5D9CC4" w14:textId="691462A2" w:rsidR="00D377A8" w:rsidRDefault="007C7C6C">
      <w:pPr>
        <w:jc w:val="both"/>
        <w:rPr>
          <w:rFonts w:cs="Times New Roman"/>
        </w:rPr>
      </w:pPr>
      <w:r w:rsidRPr="007C7C6C">
        <w:rPr>
          <w:rFonts w:cs="Times New Roman"/>
          <w:noProof/>
        </w:rPr>
        <w:drawing>
          <wp:inline distT="0" distB="0" distL="0" distR="0" wp14:anchorId="4E18D6CA" wp14:editId="3674C8C9">
            <wp:extent cx="5733415" cy="3020695"/>
            <wp:effectExtent l="0" t="0" r="635" b="8255"/>
            <wp:docPr id="183352537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25370" name="Picture 1" descr="A computer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16F1" w14:textId="77777777" w:rsidR="00D377A8" w:rsidRDefault="00D377A8">
      <w:pPr>
        <w:jc w:val="both"/>
        <w:rPr>
          <w:rFonts w:cs="Times New Roman"/>
        </w:rPr>
      </w:pPr>
    </w:p>
    <w:p w14:paraId="7D01129C" w14:textId="77777777" w:rsidR="00D377A8" w:rsidRDefault="00D377A8">
      <w:pPr>
        <w:jc w:val="both"/>
        <w:rPr>
          <w:rFonts w:cs="Times New Roman"/>
        </w:rPr>
      </w:pPr>
    </w:p>
    <w:p w14:paraId="2D33DC90" w14:textId="77777777" w:rsidR="00D377A8" w:rsidRDefault="00D377A8">
      <w:pPr>
        <w:jc w:val="both"/>
        <w:rPr>
          <w:rFonts w:cs="Times New Roman"/>
        </w:rPr>
      </w:pPr>
    </w:p>
    <w:p w14:paraId="39A15DC0" w14:textId="77777777" w:rsidR="00D377A8" w:rsidRDefault="00D377A8">
      <w:pPr>
        <w:jc w:val="both"/>
        <w:rPr>
          <w:rFonts w:cs="Times New Roman"/>
        </w:rPr>
      </w:pPr>
    </w:p>
    <w:p w14:paraId="7E9655A1" w14:textId="77777777" w:rsidR="00D377A8" w:rsidRDefault="00D377A8">
      <w:pPr>
        <w:jc w:val="both"/>
        <w:rPr>
          <w:rFonts w:cs="Times New Roman"/>
        </w:rPr>
      </w:pPr>
    </w:p>
    <w:p w14:paraId="685FFB3F" w14:textId="77777777" w:rsidR="00D377A8" w:rsidRDefault="00D377A8">
      <w:pPr>
        <w:jc w:val="both"/>
        <w:rPr>
          <w:rFonts w:cs="Times New Roman"/>
        </w:rPr>
      </w:pPr>
    </w:p>
    <w:p w14:paraId="4536802B" w14:textId="77777777" w:rsidR="00D377A8" w:rsidRDefault="00D377A8">
      <w:pPr>
        <w:jc w:val="both"/>
        <w:rPr>
          <w:rFonts w:cs="Times New Roman"/>
        </w:rPr>
      </w:pPr>
    </w:p>
    <w:p w14:paraId="56DFDB1E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2. Từ </w:t>
      </w:r>
      <w:r>
        <w:rPr>
          <w:rFonts w:cs="Times New Roman"/>
          <w:b/>
          <w:szCs w:val="24"/>
        </w:rPr>
        <w:t>SSIS Toolbox</w:t>
      </w:r>
      <w:r>
        <w:rPr>
          <w:rFonts w:cs="Times New Roman"/>
          <w:szCs w:val="24"/>
        </w:rPr>
        <w:t xml:space="preserve">, kéo rê </w:t>
      </w:r>
      <w:r>
        <w:rPr>
          <w:rFonts w:cs="Times New Roman"/>
          <w:b/>
          <w:szCs w:val="24"/>
        </w:rPr>
        <w:t xml:space="preserve">Source Assistant </w:t>
      </w:r>
      <w:r>
        <w:rPr>
          <w:rFonts w:cs="Times New Roman"/>
          <w:szCs w:val="24"/>
        </w:rPr>
        <w:t>vào design surface, một dialog mở ra,</w:t>
      </w:r>
    </w:p>
    <w:p w14:paraId="6747DDAB" w14:textId="62CDBE0A" w:rsidR="00D377A8" w:rsidRPr="004225BC" w:rsidRDefault="005D75D1">
      <w:pPr>
        <w:jc w:val="both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 xml:space="preserve">Chọn source Type: </w:t>
      </w:r>
      <w:r>
        <w:rPr>
          <w:rFonts w:cs="Times New Roman"/>
          <w:b/>
          <w:szCs w:val="24"/>
        </w:rPr>
        <w:t xml:space="preserve">SQL Server </w:t>
      </w:r>
      <w:r>
        <w:rPr>
          <w:rFonts w:cs="Times New Roman"/>
          <w:szCs w:val="24"/>
        </w:rPr>
        <w:t xml:space="preserve">và </w:t>
      </w:r>
      <w:r>
        <w:rPr>
          <w:rFonts w:cs="Times New Roman"/>
          <w:b/>
          <w:szCs w:val="24"/>
        </w:rPr>
        <w:t xml:space="preserve">tempdb </w:t>
      </w:r>
      <w:r>
        <w:rPr>
          <w:rFonts w:cs="Times New Roman"/>
          <w:szCs w:val="24"/>
        </w:rPr>
        <w:t xml:space="preserve">connection manager. </w:t>
      </w:r>
    </w:p>
    <w:p w14:paraId="4B0FDF48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Click </w:t>
      </w:r>
      <w:r>
        <w:rPr>
          <w:rFonts w:cs="Times New Roman"/>
          <w:b/>
          <w:szCs w:val="24"/>
        </w:rPr>
        <w:t>OK</w:t>
      </w:r>
      <w:r>
        <w:rPr>
          <w:rFonts w:cs="Times New Roman"/>
          <w:szCs w:val="24"/>
        </w:rPr>
        <w:t>.</w:t>
      </w:r>
    </w:p>
    <w:p w14:paraId="3AF5B828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3. OLE DB Source sẽ xuất hiện như sau: </w:t>
      </w:r>
    </w:p>
    <w:p w14:paraId="7FA698B0" w14:textId="068CA19F" w:rsidR="00D377A8" w:rsidRDefault="00B6178A">
      <w:pPr>
        <w:jc w:val="both"/>
        <w:rPr>
          <w:rFonts w:cs="Times New Roman"/>
        </w:rPr>
      </w:pPr>
      <w:r w:rsidRPr="00B6178A">
        <w:rPr>
          <w:rFonts w:cs="Times New Roman"/>
          <w:noProof/>
        </w:rPr>
        <w:drawing>
          <wp:inline distT="0" distB="0" distL="0" distR="0" wp14:anchorId="5C21110C" wp14:editId="21CE5EA1">
            <wp:extent cx="5733415" cy="2875915"/>
            <wp:effectExtent l="0" t="0" r="635" b="635"/>
            <wp:docPr id="643031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3187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A70D" w14:textId="77777777" w:rsidR="00D377A8" w:rsidRDefault="005D75D1">
      <w:pPr>
        <w:jc w:val="both"/>
        <w:rPr>
          <w:rFonts w:cs="Times New Roman"/>
          <w:sz w:val="23"/>
          <w:szCs w:val="23"/>
        </w:rPr>
      </w:pPr>
      <w:r>
        <w:rPr>
          <w:rFonts w:cs="Times New Roman"/>
          <w:sz w:val="23"/>
          <w:szCs w:val="23"/>
        </w:rPr>
        <w:br w:type="page"/>
      </w:r>
    </w:p>
    <w:p w14:paraId="72E17529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4. Đổi tên nó thành </w:t>
      </w:r>
      <w:r>
        <w:rPr>
          <w:rFonts w:cs="Times New Roman"/>
          <w:b/>
          <w:szCs w:val="24"/>
        </w:rPr>
        <w:t>SRC - ExternalSourcesv_date_dimension</w:t>
      </w:r>
    </w:p>
    <w:p w14:paraId="4E58A51F" w14:textId="569E8A2A" w:rsidR="00D377A8" w:rsidRDefault="002E5FC9">
      <w:pPr>
        <w:jc w:val="both"/>
        <w:rPr>
          <w:rFonts w:cs="Times New Roman"/>
        </w:rPr>
      </w:pPr>
      <w:r w:rsidRPr="002E5FC9">
        <w:rPr>
          <w:rFonts w:cs="Times New Roman"/>
          <w:noProof/>
        </w:rPr>
        <w:drawing>
          <wp:inline distT="0" distB="0" distL="0" distR="0" wp14:anchorId="1B275962" wp14:editId="0664E866">
            <wp:extent cx="5733415" cy="3016250"/>
            <wp:effectExtent l="0" t="0" r="635" b="0"/>
            <wp:docPr id="1494210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1065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8096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Double click vào source để cấu hình nó, </w:t>
      </w:r>
      <w:r>
        <w:rPr>
          <w:rFonts w:cs="Times New Roman"/>
          <w:b/>
          <w:szCs w:val="24"/>
        </w:rPr>
        <w:t xml:space="preserve">OLE DB Source Editor </w:t>
      </w:r>
      <w:r>
        <w:rPr>
          <w:rFonts w:cs="Times New Roman"/>
          <w:szCs w:val="24"/>
        </w:rPr>
        <w:t>sẽ mở ra. Từ</w:t>
      </w:r>
    </w:p>
    <w:p w14:paraId="1C28CAAB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dropdown </w:t>
      </w:r>
      <w:r>
        <w:rPr>
          <w:rFonts w:cs="Times New Roman"/>
          <w:b/>
          <w:szCs w:val="24"/>
        </w:rPr>
        <w:t xml:space="preserve">name of the table or view </w:t>
      </w:r>
      <w:r>
        <w:rPr>
          <w:rFonts w:cs="Times New Roman"/>
          <w:szCs w:val="24"/>
        </w:rPr>
        <w:t xml:space="preserve">chọn </w:t>
      </w:r>
      <w:r>
        <w:rPr>
          <w:rFonts w:cs="Times New Roman"/>
          <w:b/>
          <w:szCs w:val="24"/>
        </w:rPr>
        <w:t xml:space="preserve">[dbo].[Date Dimension] </w:t>
      </w:r>
      <w:r>
        <w:rPr>
          <w:rFonts w:cs="Times New Roman"/>
          <w:szCs w:val="24"/>
        </w:rPr>
        <w:t>là source.</w:t>
      </w:r>
    </w:p>
    <w:p w14:paraId="63F3C33B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Click </w:t>
      </w:r>
      <w:r>
        <w:rPr>
          <w:rFonts w:cs="Times New Roman"/>
          <w:b/>
          <w:szCs w:val="24"/>
        </w:rPr>
        <w:t xml:space="preserve">Preview… </w:t>
      </w:r>
      <w:r>
        <w:rPr>
          <w:rFonts w:cs="Times New Roman"/>
          <w:szCs w:val="24"/>
        </w:rPr>
        <w:t xml:space="preserve">để xem source data. </w:t>
      </w:r>
    </w:p>
    <w:p w14:paraId="1995A8B8" w14:textId="4AAB3ED3" w:rsidR="00D377A8" w:rsidRDefault="00114D6F">
      <w:pPr>
        <w:jc w:val="both"/>
        <w:rPr>
          <w:rFonts w:cs="Times New Roman"/>
          <w:szCs w:val="24"/>
        </w:rPr>
      </w:pPr>
      <w:r w:rsidRPr="00114D6F">
        <w:rPr>
          <w:rFonts w:cs="Times New Roman"/>
          <w:noProof/>
          <w:szCs w:val="24"/>
        </w:rPr>
        <w:lastRenderedPageBreak/>
        <w:drawing>
          <wp:inline distT="0" distB="0" distL="0" distR="0" wp14:anchorId="269611E6" wp14:editId="7436C86B">
            <wp:extent cx="5733415" cy="5321300"/>
            <wp:effectExtent l="0" t="0" r="635" b="0"/>
            <wp:docPr id="523980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8011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5F1B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Click </w:t>
      </w:r>
      <w:r>
        <w:rPr>
          <w:rFonts w:cs="Times New Roman"/>
          <w:b/>
          <w:szCs w:val="24"/>
        </w:rPr>
        <w:t xml:space="preserve">OK </w:t>
      </w:r>
      <w:r>
        <w:rPr>
          <w:rFonts w:cs="Times New Roman"/>
          <w:szCs w:val="24"/>
        </w:rPr>
        <w:t>để lưu.</w:t>
      </w:r>
    </w:p>
    <w:p w14:paraId="612B547D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Sau khi cấu hình </w:t>
      </w:r>
      <w:r>
        <w:rPr>
          <w:rFonts w:cs="Times New Roman"/>
          <w:b/>
          <w:szCs w:val="24"/>
        </w:rPr>
        <w:t xml:space="preserve">source </w:t>
      </w:r>
      <w:r>
        <w:rPr>
          <w:rFonts w:cs="Times New Roman"/>
          <w:szCs w:val="24"/>
        </w:rPr>
        <w:t xml:space="preserve">xong, bạn sẽ không còn thấy dấu </w:t>
      </w:r>
      <w:r>
        <w:rPr>
          <w:rFonts w:cs="Times New Roman"/>
          <w:b/>
          <w:szCs w:val="24"/>
        </w:rPr>
        <w:t xml:space="preserve">[x] </w:t>
      </w:r>
      <w:r>
        <w:rPr>
          <w:rFonts w:cs="Times New Roman"/>
          <w:szCs w:val="24"/>
        </w:rPr>
        <w:t xml:space="preserve">màu đỏ (như bên dưới): </w:t>
      </w:r>
    </w:p>
    <w:p w14:paraId="56553CC4" w14:textId="307D83B3" w:rsidR="00D377A8" w:rsidRDefault="006129F7">
      <w:pPr>
        <w:jc w:val="both"/>
        <w:rPr>
          <w:rFonts w:cs="Times New Roman"/>
          <w:szCs w:val="24"/>
        </w:rPr>
      </w:pPr>
      <w:r w:rsidRPr="006129F7">
        <w:rPr>
          <w:rFonts w:cs="Times New Roman"/>
          <w:noProof/>
          <w:szCs w:val="24"/>
        </w:rPr>
        <w:lastRenderedPageBreak/>
        <w:drawing>
          <wp:inline distT="0" distB="0" distL="0" distR="0" wp14:anchorId="5A322525" wp14:editId="52D8A9F6">
            <wp:extent cx="5733415" cy="5308600"/>
            <wp:effectExtent l="0" t="0" r="635" b="6350"/>
            <wp:docPr id="1567296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968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00A0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Tiếp tục, cấu hình destination. Từ </w:t>
      </w:r>
      <w:r>
        <w:rPr>
          <w:rFonts w:cs="Times New Roman"/>
          <w:b/>
          <w:szCs w:val="24"/>
        </w:rPr>
        <w:t>SSIS Toolbox</w:t>
      </w:r>
      <w:r>
        <w:rPr>
          <w:rFonts w:cs="Times New Roman"/>
          <w:szCs w:val="24"/>
        </w:rPr>
        <w:t xml:space="preserve">, kéo rê </w:t>
      </w:r>
      <w:r>
        <w:rPr>
          <w:rFonts w:cs="Times New Roman"/>
          <w:b/>
          <w:szCs w:val="24"/>
        </w:rPr>
        <w:t xml:space="preserve">Destination Assistant </w:t>
      </w:r>
      <w:r>
        <w:rPr>
          <w:rFonts w:cs="Times New Roman"/>
          <w:szCs w:val="24"/>
        </w:rPr>
        <w:t>vào</w:t>
      </w:r>
    </w:p>
    <w:p w14:paraId="3769B04D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design surface, một dialog xuất hiện. Chọn source Type: </w:t>
      </w:r>
      <w:r>
        <w:rPr>
          <w:rFonts w:cs="Times New Roman"/>
          <w:b/>
          <w:szCs w:val="24"/>
        </w:rPr>
        <w:t xml:space="preserve">SQL Server </w:t>
      </w:r>
      <w:r>
        <w:rPr>
          <w:rFonts w:cs="Times New Roman"/>
          <w:szCs w:val="24"/>
        </w:rPr>
        <w:t>và</w:t>
      </w:r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szCs w:val="24"/>
        </w:rPr>
        <w:t xml:space="preserve">HardwareStage </w:t>
      </w:r>
      <w:r>
        <w:rPr>
          <w:rFonts w:cs="Times New Roman"/>
          <w:szCs w:val="24"/>
        </w:rPr>
        <w:t xml:space="preserve">là connection manager. </w:t>
      </w:r>
    </w:p>
    <w:p w14:paraId="6C9D39F6" w14:textId="237944FD" w:rsidR="00D377A8" w:rsidRDefault="00FF184D">
      <w:pPr>
        <w:jc w:val="both"/>
        <w:rPr>
          <w:rFonts w:cs="Times New Roman"/>
          <w:szCs w:val="24"/>
        </w:rPr>
      </w:pPr>
      <w:r w:rsidRPr="00FF184D">
        <w:rPr>
          <w:rFonts w:cs="Times New Roman"/>
          <w:noProof/>
          <w:szCs w:val="24"/>
        </w:rPr>
        <w:lastRenderedPageBreak/>
        <w:drawing>
          <wp:inline distT="0" distB="0" distL="0" distR="0" wp14:anchorId="7E586C48" wp14:editId="2FE22546">
            <wp:extent cx="5733415" cy="4027170"/>
            <wp:effectExtent l="0" t="0" r="635" b="0"/>
            <wp:docPr id="1469966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6622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70DA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Click </w:t>
      </w:r>
      <w:r>
        <w:rPr>
          <w:rFonts w:cs="Times New Roman"/>
          <w:b/>
          <w:szCs w:val="24"/>
        </w:rPr>
        <w:t>OK</w:t>
      </w:r>
      <w:r>
        <w:rPr>
          <w:rFonts w:cs="Times New Roman"/>
          <w:szCs w:val="24"/>
        </w:rPr>
        <w:t>.</w:t>
      </w:r>
    </w:p>
    <w:p w14:paraId="3F8736FC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41552894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8. Ta có một </w:t>
      </w:r>
      <w:r>
        <w:rPr>
          <w:rFonts w:cs="Times New Roman"/>
          <w:b/>
          <w:i/>
          <w:szCs w:val="24"/>
        </w:rPr>
        <w:t xml:space="preserve">destination </w:t>
      </w:r>
      <w:r>
        <w:rPr>
          <w:rFonts w:cs="Times New Roman"/>
          <w:szCs w:val="24"/>
        </w:rPr>
        <w:t xml:space="preserve">như bên dưới: </w:t>
      </w:r>
    </w:p>
    <w:p w14:paraId="7B029718" w14:textId="1C564EFF" w:rsidR="00D377A8" w:rsidRDefault="00102800">
      <w:pPr>
        <w:jc w:val="both"/>
        <w:rPr>
          <w:rFonts w:cs="Times New Roman"/>
          <w:szCs w:val="24"/>
        </w:rPr>
      </w:pPr>
      <w:r w:rsidRPr="00102800">
        <w:rPr>
          <w:rFonts w:cs="Times New Roman"/>
          <w:noProof/>
          <w:szCs w:val="24"/>
        </w:rPr>
        <w:drawing>
          <wp:inline distT="0" distB="0" distL="0" distR="0" wp14:anchorId="36215EE9" wp14:editId="121D0667">
            <wp:extent cx="5733415" cy="4976495"/>
            <wp:effectExtent l="0" t="0" r="635" b="0"/>
            <wp:docPr id="1437131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3196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720D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9. Đổi tên lại thành </w:t>
      </w:r>
      <w:r>
        <w:rPr>
          <w:rFonts w:cs="Times New Roman"/>
          <w:b/>
          <w:szCs w:val="24"/>
        </w:rPr>
        <w:t>DST – Stage stgDate</w:t>
      </w:r>
    </w:p>
    <w:p w14:paraId="0E0319CB" w14:textId="05D8319F" w:rsidR="00D377A8" w:rsidRDefault="00884BFD">
      <w:pPr>
        <w:jc w:val="both"/>
        <w:rPr>
          <w:rFonts w:cs="Times New Roman"/>
          <w:szCs w:val="24"/>
        </w:rPr>
      </w:pPr>
      <w:r w:rsidRPr="00884BFD">
        <w:rPr>
          <w:rFonts w:cs="Times New Roman"/>
          <w:noProof/>
          <w:szCs w:val="24"/>
        </w:rPr>
        <w:lastRenderedPageBreak/>
        <w:drawing>
          <wp:inline distT="0" distB="0" distL="0" distR="0" wp14:anchorId="51F450CA" wp14:editId="669DA31E">
            <wp:extent cx="5788660" cy="3706837"/>
            <wp:effectExtent l="0" t="0" r="2540" b="8255"/>
            <wp:docPr id="1075036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3601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0470" cy="37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35A6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173DDEC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10. Click vào </w:t>
      </w:r>
      <w:r>
        <w:rPr>
          <w:rFonts w:cs="Times New Roman"/>
          <w:b/>
          <w:szCs w:val="24"/>
        </w:rPr>
        <w:t xml:space="preserve">source </w:t>
      </w:r>
      <w:r>
        <w:rPr>
          <w:rFonts w:cs="Times New Roman"/>
          <w:szCs w:val="24"/>
        </w:rPr>
        <w:t xml:space="preserve">và kéo rê nó vào </w:t>
      </w:r>
      <w:r>
        <w:rPr>
          <w:rFonts w:cs="Times New Roman"/>
          <w:b/>
          <w:szCs w:val="24"/>
        </w:rPr>
        <w:t>destination</w:t>
      </w:r>
      <w:r>
        <w:rPr>
          <w:rFonts w:cs="Times New Roman"/>
          <w:szCs w:val="24"/>
        </w:rPr>
        <w:t xml:space="preserve">. </w:t>
      </w:r>
    </w:p>
    <w:p w14:paraId="65157E8C" w14:textId="1735E0D2" w:rsidR="00D377A8" w:rsidRDefault="00A231EF">
      <w:pPr>
        <w:jc w:val="both"/>
        <w:rPr>
          <w:rFonts w:cs="Times New Roman"/>
          <w:szCs w:val="24"/>
        </w:rPr>
      </w:pPr>
      <w:r w:rsidRPr="00A231EF">
        <w:rPr>
          <w:rFonts w:cs="Times New Roman"/>
          <w:noProof/>
          <w:szCs w:val="24"/>
        </w:rPr>
        <w:drawing>
          <wp:inline distT="0" distB="0" distL="0" distR="0" wp14:anchorId="08FE9390" wp14:editId="4C6A77BA">
            <wp:extent cx="5733415" cy="3341370"/>
            <wp:effectExtent l="0" t="0" r="635" b="0"/>
            <wp:docPr id="1331444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4492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BC92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EE2DC3F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11. Double click vào destination để cấu hình nó, </w:t>
      </w:r>
      <w:r>
        <w:rPr>
          <w:rFonts w:cs="Times New Roman"/>
          <w:b/>
          <w:szCs w:val="24"/>
        </w:rPr>
        <w:t xml:space="preserve">OLE DB Destination Editor </w:t>
      </w:r>
      <w:r>
        <w:rPr>
          <w:rFonts w:cs="Times New Roman"/>
          <w:szCs w:val="24"/>
        </w:rPr>
        <w:t>sẽ xuất</w:t>
      </w:r>
    </w:p>
    <w:p w14:paraId="20282100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hiện như sau:</w:t>
      </w:r>
    </w:p>
    <w:p w14:paraId="3E86B4BF" w14:textId="53066C33" w:rsidR="00D377A8" w:rsidRDefault="0039121F">
      <w:pPr>
        <w:jc w:val="both"/>
        <w:rPr>
          <w:rFonts w:cs="Times New Roman"/>
          <w:szCs w:val="24"/>
        </w:rPr>
      </w:pPr>
      <w:r w:rsidRPr="0039121F">
        <w:rPr>
          <w:rFonts w:cs="Times New Roman"/>
          <w:noProof/>
          <w:szCs w:val="24"/>
        </w:rPr>
        <w:drawing>
          <wp:inline distT="0" distB="0" distL="0" distR="0" wp14:anchorId="3871B0A0" wp14:editId="57BF03B8">
            <wp:extent cx="5733415" cy="5227955"/>
            <wp:effectExtent l="0" t="0" r="635" b="0"/>
            <wp:docPr id="105281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1288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E29F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7892C26D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Click nút </w:t>
      </w:r>
      <w:r>
        <w:rPr>
          <w:rFonts w:cs="Times New Roman"/>
          <w:b/>
          <w:szCs w:val="24"/>
        </w:rPr>
        <w:t xml:space="preserve">New... </w:t>
      </w:r>
      <w:r>
        <w:rPr>
          <w:rFonts w:cs="Times New Roman"/>
          <w:szCs w:val="24"/>
        </w:rPr>
        <w:t xml:space="preserve">để tạo bảng trong CSDL stage, ta sẽ thấy window </w:t>
      </w:r>
      <w:r>
        <w:rPr>
          <w:rFonts w:cs="Times New Roman"/>
          <w:b/>
          <w:szCs w:val="24"/>
        </w:rPr>
        <w:t xml:space="preserve">Create Table </w:t>
      </w:r>
      <w:r>
        <w:rPr>
          <w:rFonts w:cs="Times New Roman"/>
          <w:szCs w:val="24"/>
        </w:rPr>
        <w:t>như</w:t>
      </w:r>
    </w:p>
    <w:p w14:paraId="3139D98B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sau:</w:t>
      </w:r>
    </w:p>
    <w:p w14:paraId="135B6C69" w14:textId="1B6F7486" w:rsidR="00D377A8" w:rsidRDefault="00BA2086">
      <w:pPr>
        <w:jc w:val="both"/>
        <w:rPr>
          <w:rFonts w:cs="Times New Roman"/>
          <w:szCs w:val="24"/>
        </w:rPr>
      </w:pPr>
      <w:r w:rsidRPr="00BA2086">
        <w:rPr>
          <w:rFonts w:cs="Times New Roman"/>
          <w:noProof/>
          <w:szCs w:val="24"/>
        </w:rPr>
        <w:drawing>
          <wp:inline distT="0" distB="0" distL="0" distR="0" wp14:anchorId="1DD5F54D" wp14:editId="41C0D89F">
            <wp:extent cx="5733415" cy="5601335"/>
            <wp:effectExtent l="0" t="0" r="635" b="0"/>
            <wp:docPr id="9745061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06109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B37D" w14:textId="77777777" w:rsidR="00D377A8" w:rsidRDefault="005D75D1">
      <w:pPr>
        <w:jc w:val="both"/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 xml:space="preserve">Đổi tên bảng lại thành </w:t>
      </w:r>
      <w:r>
        <w:rPr>
          <w:rFonts w:cs="Times New Roman"/>
          <w:b/>
          <w:szCs w:val="24"/>
        </w:rPr>
        <w:t>stgDate</w:t>
      </w:r>
      <w:r>
        <w:rPr>
          <w:rFonts w:cs="Times New Roman"/>
          <w:szCs w:val="24"/>
        </w:rPr>
        <w:t>. (</w:t>
      </w:r>
      <w:r>
        <w:rPr>
          <w:rFonts w:cs="Times New Roman"/>
          <w:b/>
          <w:szCs w:val="24"/>
        </w:rPr>
        <w:t>CREATE TABLE [stgDate]</w:t>
      </w:r>
      <w:r>
        <w:rPr>
          <w:rFonts w:cs="Times New Roman"/>
          <w:szCs w:val="24"/>
        </w:rPr>
        <w:t>).</w:t>
      </w:r>
    </w:p>
    <w:p w14:paraId="4602FA59" w14:textId="0AD9B949" w:rsidR="005E4E60" w:rsidRPr="005E4E60" w:rsidRDefault="005E4E60">
      <w:pPr>
        <w:jc w:val="both"/>
        <w:rPr>
          <w:rFonts w:cs="Times New Roman"/>
          <w:szCs w:val="24"/>
          <w:lang w:val="en-US"/>
        </w:rPr>
      </w:pPr>
      <w:r w:rsidRPr="005E4E60">
        <w:rPr>
          <w:rFonts w:cs="Times New Roman"/>
          <w:noProof/>
          <w:szCs w:val="24"/>
          <w:lang w:val="en-US"/>
        </w:rPr>
        <w:lastRenderedPageBreak/>
        <w:drawing>
          <wp:inline distT="0" distB="0" distL="0" distR="0" wp14:anchorId="5DA5E2E2" wp14:editId="6C4D9CBA">
            <wp:extent cx="5733415" cy="5662930"/>
            <wp:effectExtent l="0" t="0" r="635" b="0"/>
            <wp:docPr id="20017646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64611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96DA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Click OK.</w:t>
      </w:r>
    </w:p>
    <w:p w14:paraId="0C3C1E3D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7960B325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Trở lại màn hình </w:t>
      </w:r>
      <w:r>
        <w:rPr>
          <w:rFonts w:cs="Times New Roman"/>
          <w:b/>
          <w:szCs w:val="24"/>
        </w:rPr>
        <w:t>OLEDB Destination Editor</w:t>
      </w:r>
      <w:r>
        <w:rPr>
          <w:rFonts w:cs="Times New Roman"/>
          <w:szCs w:val="24"/>
        </w:rPr>
        <w:t xml:space="preserve">, tại mục </w:t>
      </w:r>
      <w:r>
        <w:rPr>
          <w:rFonts w:cs="Times New Roman"/>
          <w:b/>
          <w:szCs w:val="24"/>
        </w:rPr>
        <w:t xml:space="preserve">Name of the table or view </w:t>
      </w:r>
      <w:r>
        <w:rPr>
          <w:rFonts w:cs="Times New Roman"/>
          <w:szCs w:val="24"/>
        </w:rPr>
        <w:t>bạn</w:t>
      </w:r>
    </w:p>
    <w:p w14:paraId="0DC579FF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sẽ thấy </w:t>
      </w:r>
      <w:r>
        <w:rPr>
          <w:rFonts w:cs="Times New Roman"/>
          <w:b/>
          <w:szCs w:val="24"/>
        </w:rPr>
        <w:t>[stgDate].</w:t>
      </w:r>
    </w:p>
    <w:p w14:paraId="6BE5E04F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Click vào tab </w:t>
      </w:r>
      <w:r>
        <w:rPr>
          <w:rFonts w:cs="Times New Roman"/>
          <w:b/>
          <w:szCs w:val="24"/>
        </w:rPr>
        <w:t xml:space="preserve">Mapping </w:t>
      </w:r>
      <w:r>
        <w:rPr>
          <w:rFonts w:cs="Times New Roman"/>
          <w:szCs w:val="24"/>
        </w:rPr>
        <w:t>ta sẽ thấy như hình bên dưới:</w:t>
      </w:r>
    </w:p>
    <w:p w14:paraId="6CDB2B23" w14:textId="225A426B" w:rsidR="00D377A8" w:rsidRDefault="00E61F98">
      <w:pPr>
        <w:jc w:val="both"/>
        <w:rPr>
          <w:rFonts w:cs="Times New Roman"/>
          <w:szCs w:val="24"/>
        </w:rPr>
      </w:pPr>
      <w:r w:rsidRPr="00E61F98">
        <w:rPr>
          <w:rFonts w:cs="Times New Roman"/>
          <w:noProof/>
          <w:szCs w:val="24"/>
        </w:rPr>
        <w:drawing>
          <wp:inline distT="0" distB="0" distL="0" distR="0" wp14:anchorId="7BB2DA75" wp14:editId="79C01A4D">
            <wp:extent cx="5733415" cy="5299710"/>
            <wp:effectExtent l="0" t="0" r="635" b="0"/>
            <wp:docPr id="174395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507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C20C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7DAB0239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Click </w:t>
      </w:r>
      <w:r>
        <w:rPr>
          <w:rFonts w:cs="Times New Roman"/>
          <w:b/>
          <w:szCs w:val="24"/>
        </w:rPr>
        <w:t xml:space="preserve">OK </w:t>
      </w:r>
      <w:r>
        <w:rPr>
          <w:rFonts w:cs="Times New Roman"/>
          <w:szCs w:val="24"/>
        </w:rPr>
        <w:t xml:space="preserve">để hoàn tất việc cấu hình. Màn hình data flow design surface sẽ như bên dưới. </w:t>
      </w:r>
    </w:p>
    <w:p w14:paraId="248149EE" w14:textId="1DE9B2DB" w:rsidR="00D377A8" w:rsidRDefault="001A6B69">
      <w:pPr>
        <w:jc w:val="both"/>
        <w:rPr>
          <w:rFonts w:cs="Times New Roman"/>
          <w:szCs w:val="24"/>
        </w:rPr>
      </w:pPr>
      <w:r w:rsidRPr="001A6B69">
        <w:rPr>
          <w:rFonts w:cs="Times New Roman"/>
          <w:noProof/>
          <w:szCs w:val="24"/>
        </w:rPr>
        <w:drawing>
          <wp:inline distT="0" distB="0" distL="0" distR="0" wp14:anchorId="297F4C68" wp14:editId="4C598FA9">
            <wp:extent cx="5733415" cy="3017520"/>
            <wp:effectExtent l="0" t="0" r="635" b="0"/>
            <wp:docPr id="925266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6626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07CE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br w:type="page"/>
      </w:r>
    </w:p>
    <w:p w14:paraId="427E233B" w14:textId="77777777" w:rsidR="00D377A8" w:rsidRDefault="005D75D1">
      <w:pPr>
        <w:pStyle w:val="Heading4"/>
        <w:jc w:val="both"/>
        <w:rPr>
          <w:color w:val="auto"/>
        </w:rPr>
      </w:pPr>
      <w:bookmarkStart w:id="217" w:name="_Toc16270"/>
      <w:bookmarkStart w:id="218" w:name="_Toc167362129"/>
      <w:r>
        <w:rPr>
          <w:color w:val="auto"/>
        </w:rPr>
        <w:lastRenderedPageBreak/>
        <w:t>3.3.</w:t>
      </w:r>
      <w:r>
        <w:rPr>
          <w:color w:val="auto"/>
          <w:lang w:val="en-US"/>
        </w:rPr>
        <w:t>1.4</w:t>
      </w:r>
      <w:r>
        <w:rPr>
          <w:color w:val="auto"/>
        </w:rPr>
        <w:t>: Thiết lập truncate table SQL task</w:t>
      </w:r>
      <w:bookmarkEnd w:id="217"/>
      <w:bookmarkEnd w:id="218"/>
    </w:p>
    <w:p w14:paraId="7C1A6D84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Click </w:t>
      </w:r>
      <w:r>
        <w:rPr>
          <w:rFonts w:cs="Times New Roman"/>
          <w:b/>
          <w:szCs w:val="24"/>
        </w:rPr>
        <w:t xml:space="preserve">Control Flow </w:t>
      </w:r>
      <w:r>
        <w:rPr>
          <w:rFonts w:cs="Times New Roman"/>
          <w:szCs w:val="24"/>
        </w:rPr>
        <w:t>tab.</w:t>
      </w:r>
    </w:p>
    <w:p w14:paraId="1CE84E0D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1. Double-click vào </w:t>
      </w:r>
      <w:r>
        <w:rPr>
          <w:rFonts w:cs="Times New Roman"/>
          <w:b/>
          <w:szCs w:val="24"/>
        </w:rPr>
        <w:t xml:space="preserve">SQL - Truncate stgDate Table </w:t>
      </w:r>
      <w:r>
        <w:rPr>
          <w:rFonts w:cs="Times New Roman"/>
          <w:szCs w:val="24"/>
        </w:rPr>
        <w:t xml:space="preserve">task để cấu hình nó, </w:t>
      </w:r>
      <w:r>
        <w:rPr>
          <w:rFonts w:cs="Times New Roman"/>
          <w:b/>
          <w:szCs w:val="24"/>
        </w:rPr>
        <w:t>Execute SQL</w:t>
      </w:r>
    </w:p>
    <w:p w14:paraId="17070E2F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</w:rPr>
        <w:t xml:space="preserve">Task Editor </w:t>
      </w:r>
      <w:r>
        <w:rPr>
          <w:rFonts w:cs="Times New Roman"/>
          <w:szCs w:val="24"/>
        </w:rPr>
        <w:t>sẽ mở ra.</w:t>
      </w:r>
    </w:p>
    <w:p w14:paraId="04B7E32A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114300" distB="114300" distL="114300" distR="114300" wp14:anchorId="437B5F02" wp14:editId="6EF8B8D9">
            <wp:extent cx="5730875" cy="48895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7DAE" w14:textId="17A115EC" w:rsidR="00D377A8" w:rsidRDefault="005D75D1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2. Ở mục </w:t>
      </w:r>
      <w:r>
        <w:rPr>
          <w:rFonts w:cs="Times New Roman"/>
          <w:b/>
          <w:szCs w:val="24"/>
        </w:rPr>
        <w:t>SQL Statement</w:t>
      </w:r>
      <w:r>
        <w:rPr>
          <w:rFonts w:cs="Times New Roman"/>
          <w:szCs w:val="24"/>
        </w:rPr>
        <w:t xml:space="preserve">, chọn </w:t>
      </w:r>
      <w:r>
        <w:rPr>
          <w:rFonts w:cs="Times New Roman"/>
          <w:b/>
          <w:szCs w:val="24"/>
        </w:rPr>
        <w:t xml:space="preserve">Connection </w:t>
      </w:r>
      <w:r>
        <w:rPr>
          <w:rFonts w:cs="Times New Roman"/>
          <w:szCs w:val="24"/>
        </w:rPr>
        <w:t>là</w:t>
      </w:r>
      <w:r>
        <w:rPr>
          <w:rFonts w:cs="Times New Roman"/>
          <w:szCs w:val="24"/>
          <w:lang w:val="en-US"/>
        </w:rPr>
        <w:t xml:space="preserve"> </w:t>
      </w:r>
      <w:r w:rsidR="00B76CDD" w:rsidRPr="00B76CDD">
        <w:rPr>
          <w:rFonts w:cs="Times New Roman"/>
          <w:b/>
          <w:szCs w:val="24"/>
        </w:rPr>
        <w:t xml:space="preserve">MSI\THIN.DatacoSupplyChainDWStage </w:t>
      </w:r>
      <w:r>
        <w:rPr>
          <w:rFonts w:cs="Times New Roman"/>
          <w:szCs w:val="24"/>
        </w:rPr>
        <w:t xml:space="preserve">và </w:t>
      </w:r>
      <w:r>
        <w:rPr>
          <w:rFonts w:cs="Times New Roman"/>
          <w:b/>
          <w:szCs w:val="24"/>
        </w:rPr>
        <w:t xml:space="preserve">SQLStatement </w:t>
      </w:r>
      <w:r>
        <w:rPr>
          <w:rFonts w:cs="Times New Roman"/>
          <w:szCs w:val="24"/>
        </w:rPr>
        <w:t xml:space="preserve">là </w:t>
      </w:r>
      <w:r>
        <w:rPr>
          <w:rFonts w:cs="Times New Roman"/>
          <w:b/>
          <w:szCs w:val="24"/>
        </w:rPr>
        <w:t>truncate table stgDdate;</w:t>
      </w:r>
    </w:p>
    <w:p w14:paraId="17EC3143" w14:textId="40884A32" w:rsidR="00D377A8" w:rsidRDefault="0050275D">
      <w:pPr>
        <w:jc w:val="both"/>
        <w:rPr>
          <w:rFonts w:cs="Times New Roman"/>
          <w:szCs w:val="24"/>
        </w:rPr>
      </w:pPr>
      <w:r w:rsidRPr="0050275D">
        <w:rPr>
          <w:rFonts w:cs="Times New Roman"/>
          <w:noProof/>
          <w:szCs w:val="24"/>
        </w:rPr>
        <w:lastRenderedPageBreak/>
        <w:drawing>
          <wp:inline distT="0" distB="0" distL="0" distR="0" wp14:anchorId="4793435E" wp14:editId="236AE305">
            <wp:extent cx="5733415" cy="3519805"/>
            <wp:effectExtent l="0" t="0" r="635" b="4445"/>
            <wp:docPr id="1626482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8270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A1E4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D919DC5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3. Click </w:t>
      </w:r>
      <w:r>
        <w:rPr>
          <w:rFonts w:cs="Times New Roman"/>
          <w:b/>
          <w:szCs w:val="24"/>
        </w:rPr>
        <w:t xml:space="preserve">OK </w:t>
      </w:r>
      <w:r>
        <w:rPr>
          <w:rFonts w:cs="Times New Roman"/>
          <w:szCs w:val="24"/>
        </w:rPr>
        <w:t xml:space="preserve">và trở lại màn hình </w:t>
      </w:r>
      <w:r>
        <w:rPr>
          <w:rFonts w:cs="Times New Roman"/>
          <w:b/>
          <w:szCs w:val="24"/>
        </w:rPr>
        <w:t>Control Flow</w:t>
      </w:r>
    </w:p>
    <w:p w14:paraId="265E3E4C" w14:textId="170AF1DB" w:rsidR="00D377A8" w:rsidRDefault="009919B2">
      <w:pPr>
        <w:jc w:val="both"/>
        <w:rPr>
          <w:rFonts w:cs="Times New Roman"/>
        </w:rPr>
      </w:pPr>
      <w:r w:rsidRPr="009919B2">
        <w:rPr>
          <w:rFonts w:cs="Times New Roman"/>
          <w:noProof/>
        </w:rPr>
        <w:drawing>
          <wp:inline distT="0" distB="0" distL="0" distR="0" wp14:anchorId="19ED24D8" wp14:editId="7E78BCB8">
            <wp:extent cx="5733415" cy="3992880"/>
            <wp:effectExtent l="0" t="0" r="635" b="7620"/>
            <wp:docPr id="1818144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4422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B823" w14:textId="77777777" w:rsidR="00D377A8" w:rsidRDefault="005D75D1">
      <w:pPr>
        <w:pStyle w:val="Heading4"/>
        <w:jc w:val="both"/>
        <w:rPr>
          <w:color w:val="auto"/>
        </w:rPr>
      </w:pPr>
      <w:bookmarkStart w:id="219" w:name="_Toc12742"/>
      <w:bookmarkStart w:id="220" w:name="_Toc167362130"/>
      <w:r>
        <w:rPr>
          <w:color w:val="auto"/>
        </w:rPr>
        <w:t>3.3.</w:t>
      </w:r>
      <w:r>
        <w:rPr>
          <w:color w:val="auto"/>
          <w:lang w:val="en-US"/>
        </w:rPr>
        <w:t>1.</w:t>
      </w:r>
      <w:r>
        <w:rPr>
          <w:color w:val="auto"/>
        </w:rPr>
        <w:t xml:space="preserve">5: </w:t>
      </w:r>
      <w:r>
        <w:rPr>
          <w:color w:val="auto"/>
          <w:lang w:val="en-US" w:eastAsia="zh-CN"/>
        </w:rPr>
        <w:t xml:space="preserve">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Stage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Dimension</w:t>
      </w:r>
      <w:bookmarkEnd w:id="219"/>
      <w:bookmarkEnd w:id="220"/>
    </w:p>
    <w:p w14:paraId="000CD7FB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 w:val="23"/>
          <w:szCs w:val="23"/>
        </w:rPr>
        <w:t xml:space="preserve">1. </w:t>
      </w:r>
      <w:r>
        <w:rPr>
          <w:rFonts w:cs="Times New Roman"/>
          <w:szCs w:val="24"/>
        </w:rPr>
        <w:t xml:space="preserve">Double-click vào </w:t>
      </w:r>
      <w:r>
        <w:rPr>
          <w:rFonts w:cs="Times New Roman"/>
          <w:b/>
          <w:szCs w:val="24"/>
        </w:rPr>
        <w:t xml:space="preserve">DF - Load from stgDate to DimDate </w:t>
      </w:r>
      <w:r>
        <w:rPr>
          <w:rFonts w:cs="Times New Roman"/>
          <w:szCs w:val="24"/>
        </w:rPr>
        <w:t>task để mở data flow design</w:t>
      </w:r>
    </w:p>
    <w:p w14:paraId="07C673AE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surface. </w:t>
      </w:r>
    </w:p>
    <w:p w14:paraId="6350963A" w14:textId="31C1FA94" w:rsidR="00D377A8" w:rsidRDefault="00895375">
      <w:pPr>
        <w:jc w:val="both"/>
        <w:rPr>
          <w:rFonts w:cs="Times New Roman"/>
          <w:szCs w:val="24"/>
        </w:rPr>
      </w:pPr>
      <w:r w:rsidRPr="00895375">
        <w:rPr>
          <w:rFonts w:cs="Times New Roman"/>
          <w:noProof/>
          <w:szCs w:val="24"/>
        </w:rPr>
        <w:drawing>
          <wp:inline distT="0" distB="0" distL="0" distR="0" wp14:anchorId="79B6C96B" wp14:editId="7461D401">
            <wp:extent cx="5733415" cy="2957830"/>
            <wp:effectExtent l="0" t="0" r="635" b="0"/>
            <wp:docPr id="663185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8514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2986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C65C403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2. Kéo rê </w:t>
      </w:r>
      <w:r>
        <w:rPr>
          <w:rFonts w:cs="Times New Roman"/>
          <w:b/>
          <w:szCs w:val="24"/>
        </w:rPr>
        <w:t xml:space="preserve">Source Assistant </w:t>
      </w:r>
      <w:r>
        <w:rPr>
          <w:rFonts w:cs="Times New Roman"/>
          <w:szCs w:val="24"/>
        </w:rPr>
        <w:t xml:space="preserve">vào design surface, chọn </w:t>
      </w:r>
      <w:r>
        <w:rPr>
          <w:rFonts w:cs="Times New Roman"/>
          <w:b/>
          <w:szCs w:val="24"/>
        </w:rPr>
        <w:t xml:space="preserve">source type </w:t>
      </w:r>
      <w:r>
        <w:rPr>
          <w:rFonts w:cs="Times New Roman"/>
          <w:szCs w:val="24"/>
        </w:rPr>
        <w:t xml:space="preserve">là </w:t>
      </w:r>
      <w:r>
        <w:rPr>
          <w:rFonts w:cs="Times New Roman"/>
          <w:b/>
          <w:szCs w:val="24"/>
        </w:rPr>
        <w:t xml:space="preserve">SQL Server </w:t>
      </w:r>
      <w:r>
        <w:rPr>
          <w:rFonts w:cs="Times New Roman"/>
          <w:szCs w:val="24"/>
        </w:rPr>
        <w:t>và</w:t>
      </w:r>
    </w:p>
    <w:p w14:paraId="371D61C2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connection manager </w:t>
      </w:r>
      <w:r>
        <w:rPr>
          <w:rFonts w:cs="Times New Roman"/>
          <w:b/>
          <w:szCs w:val="24"/>
        </w:rPr>
        <w:t>là HardwareStage</w:t>
      </w:r>
      <w:r>
        <w:rPr>
          <w:rFonts w:cs="Times New Roman"/>
          <w:szCs w:val="24"/>
        </w:rPr>
        <w:t>.</w:t>
      </w:r>
    </w:p>
    <w:p w14:paraId="7D3C31EE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3. Đổi tên source thành </w:t>
      </w:r>
      <w:r>
        <w:rPr>
          <w:rFonts w:cs="Times New Roman"/>
          <w:b/>
          <w:szCs w:val="24"/>
        </w:rPr>
        <w:t>SRC - Stage stgDate</w:t>
      </w:r>
      <w:r>
        <w:rPr>
          <w:rFonts w:cs="Times New Roman"/>
          <w:szCs w:val="24"/>
        </w:rPr>
        <w:t>, và double-click vào nó để cấu hình.</w:t>
      </w:r>
    </w:p>
    <w:p w14:paraId="09546B3B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4. Từ </w:t>
      </w:r>
      <w:r>
        <w:rPr>
          <w:rFonts w:cs="Times New Roman"/>
          <w:b/>
          <w:szCs w:val="24"/>
        </w:rPr>
        <w:t xml:space="preserve">OLE DB Source Editor </w:t>
      </w:r>
      <w:r>
        <w:rPr>
          <w:rFonts w:cs="Times New Roman"/>
          <w:szCs w:val="24"/>
        </w:rPr>
        <w:t xml:space="preserve">chọn </w:t>
      </w:r>
      <w:r>
        <w:rPr>
          <w:rFonts w:cs="Times New Roman"/>
          <w:b/>
          <w:szCs w:val="24"/>
        </w:rPr>
        <w:t xml:space="preserve">[dbo].[stgDate] </w:t>
      </w:r>
      <w:r>
        <w:rPr>
          <w:rFonts w:cs="Times New Roman"/>
          <w:szCs w:val="24"/>
        </w:rPr>
        <w:t xml:space="preserve">table ở mục </w:t>
      </w:r>
      <w:r>
        <w:rPr>
          <w:rFonts w:cs="Times New Roman"/>
          <w:b/>
          <w:szCs w:val="24"/>
        </w:rPr>
        <w:t>name of the table or</w:t>
      </w:r>
    </w:p>
    <w:p w14:paraId="06A25BFA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</w:rPr>
        <w:t>view</w:t>
      </w:r>
      <w:r>
        <w:rPr>
          <w:rFonts w:cs="Times New Roman"/>
          <w:szCs w:val="24"/>
        </w:rPr>
        <w:t>. Click OK để hoàn tất việc cấu hình.</w:t>
      </w:r>
    </w:p>
    <w:p w14:paraId="1DAF3960" w14:textId="77777777" w:rsidR="00D377A8" w:rsidRDefault="005D75D1">
      <w:pPr>
        <w:jc w:val="both"/>
        <w:rPr>
          <w:rFonts w:cs="Times New Roman"/>
          <w:b/>
          <w:szCs w:val="24"/>
        </w:rPr>
      </w:pPr>
      <w:r>
        <w:rPr>
          <w:rFonts w:cs="Times New Roman"/>
          <w:szCs w:val="24"/>
        </w:rPr>
        <w:t xml:space="preserve">5. Kéo rê </w:t>
      </w:r>
      <w:r>
        <w:rPr>
          <w:rFonts w:cs="Times New Roman"/>
          <w:b/>
          <w:szCs w:val="24"/>
        </w:rPr>
        <w:t xml:space="preserve">Slowly Changing Dimension </w:t>
      </w:r>
      <w:r>
        <w:rPr>
          <w:rFonts w:cs="Times New Roman"/>
          <w:szCs w:val="24"/>
        </w:rPr>
        <w:t xml:space="preserve">vào design surface. Đặt tên nó lại thành </w:t>
      </w:r>
      <w:r>
        <w:rPr>
          <w:rFonts w:cs="Times New Roman"/>
          <w:b/>
          <w:szCs w:val="24"/>
        </w:rPr>
        <w:t>DST -</w:t>
      </w:r>
    </w:p>
    <w:p w14:paraId="6638CA26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b/>
          <w:szCs w:val="24"/>
        </w:rPr>
        <w:t xml:space="preserve">Slowly Changing Dimension DimDate </w:t>
      </w:r>
      <w:r>
        <w:rPr>
          <w:rFonts w:cs="Times New Roman"/>
          <w:szCs w:val="24"/>
        </w:rPr>
        <w:t xml:space="preserve">và connect </w:t>
      </w:r>
      <w:r>
        <w:rPr>
          <w:rFonts w:cs="Times New Roman"/>
          <w:b/>
          <w:szCs w:val="24"/>
        </w:rPr>
        <w:t>SRC -&gt; DST</w:t>
      </w:r>
      <w:r>
        <w:rPr>
          <w:rFonts w:cs="Times New Roman"/>
          <w:szCs w:val="24"/>
        </w:rPr>
        <w:t xml:space="preserve">. </w:t>
      </w:r>
    </w:p>
    <w:p w14:paraId="2BB00F70" w14:textId="53B3C176" w:rsidR="00D377A8" w:rsidRDefault="00C841F9">
      <w:pPr>
        <w:jc w:val="both"/>
        <w:rPr>
          <w:rFonts w:cs="Times New Roman"/>
          <w:szCs w:val="24"/>
        </w:rPr>
      </w:pPr>
      <w:r w:rsidRPr="00C841F9">
        <w:rPr>
          <w:rFonts w:cs="Times New Roman"/>
          <w:noProof/>
          <w:szCs w:val="24"/>
        </w:rPr>
        <w:drawing>
          <wp:inline distT="0" distB="0" distL="0" distR="0" wp14:anchorId="3211A81B" wp14:editId="5031A694">
            <wp:extent cx="5733415" cy="3954780"/>
            <wp:effectExtent l="0" t="0" r="635" b="7620"/>
            <wp:docPr id="916756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5619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0A4A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Double click vào </w:t>
      </w:r>
      <w:r>
        <w:rPr>
          <w:rFonts w:cs="Times New Roman"/>
          <w:b/>
          <w:szCs w:val="24"/>
        </w:rPr>
        <w:t xml:space="preserve">DST - Slowly Changing Dimension DimDate </w:t>
      </w:r>
      <w:r>
        <w:rPr>
          <w:rFonts w:cs="Times New Roman"/>
          <w:szCs w:val="24"/>
        </w:rPr>
        <w:t>để cấu hình.</w:t>
      </w:r>
    </w:p>
    <w:p w14:paraId="5290811D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CB61346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7. </w:t>
      </w:r>
      <w:r>
        <w:rPr>
          <w:rFonts w:cs="Times New Roman"/>
          <w:b/>
          <w:szCs w:val="24"/>
        </w:rPr>
        <w:t xml:space="preserve">Slowly Changing Dimension Wizard </w:t>
      </w:r>
      <w:r>
        <w:rPr>
          <w:rFonts w:cs="Times New Roman"/>
          <w:szCs w:val="24"/>
        </w:rPr>
        <w:t>xuất hiện</w:t>
      </w:r>
    </w:p>
    <w:p w14:paraId="400E20D2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114300" distB="114300" distL="114300" distR="114300" wp14:anchorId="62AC14C5" wp14:editId="7EA5B4A3">
            <wp:extent cx="5730875" cy="4902200"/>
            <wp:effectExtent l="0" t="0" r="0" b="0"/>
            <wp:docPr id="1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018F" w14:textId="77777777" w:rsidR="00D377A8" w:rsidRDefault="005D75D1">
      <w:pPr>
        <w:jc w:val="both"/>
        <w:rPr>
          <w:rFonts w:cs="Times New Roman"/>
          <w:b/>
          <w:szCs w:val="24"/>
          <w:lang w:val="en-US"/>
        </w:rPr>
      </w:pPr>
      <w:r>
        <w:rPr>
          <w:rFonts w:cs="Times New Roman"/>
          <w:szCs w:val="24"/>
        </w:rPr>
        <w:t xml:space="preserve">Click </w:t>
      </w:r>
      <w:r>
        <w:rPr>
          <w:rFonts w:cs="Times New Roman"/>
          <w:b/>
          <w:szCs w:val="24"/>
        </w:rPr>
        <w:t>Next</w:t>
      </w:r>
      <w:r>
        <w:rPr>
          <w:rFonts w:cs="Times New Roman"/>
          <w:b/>
          <w:szCs w:val="24"/>
          <w:lang w:val="en-US"/>
        </w:rPr>
        <w:t>.</w:t>
      </w:r>
    </w:p>
    <w:p w14:paraId="295ED305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35D23B43" w14:textId="66907CD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8. Chọn bảng </w:t>
      </w:r>
      <w:r>
        <w:rPr>
          <w:rFonts w:cs="Times New Roman"/>
          <w:b/>
          <w:szCs w:val="24"/>
        </w:rPr>
        <w:t xml:space="preserve">DimDate </w:t>
      </w:r>
      <w:r>
        <w:rPr>
          <w:rFonts w:cs="Times New Roman"/>
          <w:szCs w:val="24"/>
        </w:rPr>
        <w:t>ở CSDL</w:t>
      </w:r>
      <w:r w:rsidR="00475869">
        <w:rPr>
          <w:rFonts w:cs="Times New Roman"/>
          <w:szCs w:val="24"/>
          <w:lang w:val="en-US"/>
        </w:rPr>
        <w:t xml:space="preserve"> </w:t>
      </w:r>
      <w:proofErr w:type="spellStart"/>
      <w:r w:rsidR="00475869">
        <w:rPr>
          <w:rFonts w:cs="Times New Roman"/>
          <w:b/>
          <w:szCs w:val="24"/>
          <w:lang w:val="en-US"/>
        </w:rPr>
        <w:t>DatacoSupplyChainDW</w:t>
      </w:r>
      <w:proofErr w:type="spellEnd"/>
      <w:r>
        <w:rPr>
          <w:rFonts w:cs="Times New Roman"/>
          <w:szCs w:val="24"/>
        </w:rPr>
        <w:t xml:space="preserve">. Ở mục </w:t>
      </w:r>
      <w:r>
        <w:rPr>
          <w:rFonts w:cs="Times New Roman"/>
          <w:b/>
          <w:szCs w:val="24"/>
        </w:rPr>
        <w:t xml:space="preserve">connection manager </w:t>
      </w:r>
      <w:r>
        <w:rPr>
          <w:rFonts w:cs="Times New Roman"/>
          <w:szCs w:val="24"/>
        </w:rPr>
        <w:t>chọn</w:t>
      </w:r>
    </w:p>
    <w:p w14:paraId="5D384803" w14:textId="69590E9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CSDL </w:t>
      </w:r>
      <w:proofErr w:type="spellStart"/>
      <w:r w:rsidR="00475869">
        <w:rPr>
          <w:rFonts w:cs="Times New Roman"/>
          <w:b/>
          <w:szCs w:val="24"/>
          <w:lang w:val="en-US"/>
        </w:rPr>
        <w:t>DatacoSupplyChainDW</w:t>
      </w:r>
      <w:proofErr w:type="spellEnd"/>
      <w:r>
        <w:rPr>
          <w:rFonts w:cs="Times New Roman"/>
          <w:szCs w:val="24"/>
        </w:rPr>
        <w:t>.</w:t>
      </w:r>
    </w:p>
    <w:p w14:paraId="532F90A7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9. Ở mục </w:t>
      </w:r>
      <w:r>
        <w:rPr>
          <w:rFonts w:cs="Times New Roman"/>
          <w:b/>
          <w:szCs w:val="24"/>
        </w:rPr>
        <w:t xml:space="preserve">Table or view </w:t>
      </w:r>
      <w:r>
        <w:rPr>
          <w:rFonts w:cs="Times New Roman"/>
          <w:szCs w:val="24"/>
        </w:rPr>
        <w:t xml:space="preserve">chọn bảng </w:t>
      </w:r>
      <w:r>
        <w:rPr>
          <w:rFonts w:cs="Times New Roman"/>
          <w:b/>
          <w:szCs w:val="24"/>
        </w:rPr>
        <w:t>[DimDate]</w:t>
      </w:r>
      <w:r>
        <w:rPr>
          <w:rFonts w:cs="Times New Roman"/>
          <w:szCs w:val="24"/>
        </w:rPr>
        <w:t>.</w:t>
      </w:r>
    </w:p>
    <w:p w14:paraId="62CD3048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10. Chọn </w:t>
      </w:r>
      <w:r>
        <w:rPr>
          <w:rFonts w:cs="Times New Roman"/>
          <w:b/>
          <w:szCs w:val="24"/>
        </w:rPr>
        <w:t xml:space="preserve">DateKey </w:t>
      </w:r>
      <w:r>
        <w:rPr>
          <w:rFonts w:cs="Times New Roman"/>
          <w:szCs w:val="24"/>
        </w:rPr>
        <w:t xml:space="preserve">là </w:t>
      </w:r>
      <w:r>
        <w:rPr>
          <w:rFonts w:cs="Times New Roman"/>
          <w:b/>
          <w:szCs w:val="24"/>
        </w:rPr>
        <w:t>business key</w:t>
      </w:r>
      <w:r>
        <w:rPr>
          <w:rFonts w:cs="Times New Roman"/>
          <w:szCs w:val="24"/>
        </w:rPr>
        <w:t xml:space="preserve">. Tất cả </w:t>
      </w:r>
      <w:r>
        <w:rPr>
          <w:rFonts w:cs="Times New Roman"/>
          <w:b/>
          <w:szCs w:val="24"/>
        </w:rPr>
        <w:t xml:space="preserve">các cột khác </w:t>
      </w:r>
      <w:r>
        <w:rPr>
          <w:rFonts w:cs="Times New Roman"/>
          <w:szCs w:val="24"/>
        </w:rPr>
        <w:t>là “</w:t>
      </w:r>
      <w:r>
        <w:rPr>
          <w:rFonts w:cs="Times New Roman"/>
          <w:b/>
          <w:szCs w:val="24"/>
        </w:rPr>
        <w:t>Not a key column</w:t>
      </w:r>
      <w:r>
        <w:rPr>
          <w:rFonts w:cs="Times New Roman"/>
          <w:szCs w:val="24"/>
        </w:rPr>
        <w:t xml:space="preserve">”. </w:t>
      </w:r>
    </w:p>
    <w:p w14:paraId="74C21D49" w14:textId="4EC2C765" w:rsidR="00D377A8" w:rsidRDefault="000C79B1">
      <w:pPr>
        <w:jc w:val="both"/>
        <w:rPr>
          <w:rFonts w:cs="Times New Roman"/>
          <w:szCs w:val="24"/>
        </w:rPr>
      </w:pPr>
      <w:r w:rsidRPr="000C79B1">
        <w:rPr>
          <w:rFonts w:cs="Times New Roman"/>
          <w:noProof/>
          <w:szCs w:val="24"/>
        </w:rPr>
        <w:drawing>
          <wp:inline distT="0" distB="0" distL="0" distR="0" wp14:anchorId="21683C71" wp14:editId="2ABF5FC2">
            <wp:extent cx="5733415" cy="4922520"/>
            <wp:effectExtent l="0" t="0" r="635" b="0"/>
            <wp:docPr id="64642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271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5F45" w14:textId="77777777" w:rsidR="00D377A8" w:rsidRDefault="005D75D1">
      <w:pPr>
        <w:jc w:val="both"/>
        <w:rPr>
          <w:szCs w:val="24"/>
          <w:lang w:val="en-US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t xml:space="preserve">Click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Next.</w:t>
      </w:r>
    </w:p>
    <w:p w14:paraId="1B55CDAF" w14:textId="77777777" w:rsidR="00D377A8" w:rsidRDefault="005D75D1">
      <w:p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br w:type="page"/>
      </w:r>
    </w:p>
    <w:p w14:paraId="45C07077" w14:textId="77777777" w:rsidR="00D377A8" w:rsidRDefault="005D75D1">
      <w:pPr>
        <w:jc w:val="both"/>
        <w:rPr>
          <w:szCs w:val="24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lastRenderedPageBreak/>
        <w:t xml:space="preserve">11.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Cấu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hình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SCD type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cho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dimension.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Các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lựa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chọn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là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: </w:t>
      </w:r>
    </w:p>
    <w:p w14:paraId="02A7606C" w14:textId="77777777" w:rsidR="00D377A8" w:rsidRDefault="005D75D1">
      <w:pPr>
        <w:jc w:val="both"/>
        <w:rPr>
          <w:szCs w:val="24"/>
        </w:rPr>
      </w:pPr>
      <w:r>
        <w:rPr>
          <w:rFonts w:ascii="Calibri" w:eastAsia="SimSun" w:hAnsi="Calibri" w:cs="Calibri"/>
          <w:color w:val="000000"/>
          <w:szCs w:val="24"/>
          <w:lang w:val="en-US" w:eastAsia="zh-CN" w:bidi="ar"/>
        </w:rPr>
        <w:t xml:space="preserve">-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Fixed </w:t>
      </w:r>
      <w:r>
        <w:rPr>
          <w:rFonts w:ascii="Wingdings" w:eastAsia="SimSun" w:hAnsi="Wingdings" w:cs="Wingdings"/>
          <w:color w:val="000000"/>
          <w:szCs w:val="24"/>
          <w:lang w:val="en-US" w:eastAsia="zh-CN" w:bidi="ar"/>
        </w:rPr>
        <w:t xml:space="preserve">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Không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thay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đổi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</w:t>
      </w:r>
    </w:p>
    <w:p w14:paraId="6A2AC4E1" w14:textId="77777777" w:rsidR="00D377A8" w:rsidRDefault="005D75D1">
      <w:pPr>
        <w:jc w:val="both"/>
        <w:rPr>
          <w:szCs w:val="24"/>
        </w:rPr>
      </w:pPr>
      <w:r>
        <w:rPr>
          <w:rFonts w:ascii="Calibri" w:eastAsia="SimSun" w:hAnsi="Calibri" w:cs="Calibri"/>
          <w:color w:val="000000"/>
          <w:szCs w:val="24"/>
          <w:lang w:val="en-US" w:eastAsia="zh-CN" w:bidi="ar"/>
        </w:rPr>
        <w:t xml:space="preserve">-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Changing </w:t>
      </w:r>
      <w:r>
        <w:rPr>
          <w:rFonts w:ascii="Wingdings" w:eastAsia="SimSun" w:hAnsi="Wingdings" w:cs="Wingdings"/>
          <w:color w:val="000000"/>
          <w:szCs w:val="24"/>
          <w:lang w:val="en-US" w:eastAsia="zh-CN" w:bidi="ar"/>
        </w:rPr>
        <w:t xml:space="preserve">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Type 1 (Update) </w:t>
      </w:r>
    </w:p>
    <w:p w14:paraId="05CFEE0B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ascii="Calibri" w:eastAsia="SimSun" w:hAnsi="Calibri" w:cs="Calibri"/>
          <w:color w:val="000000"/>
          <w:szCs w:val="24"/>
          <w:lang w:val="en-US" w:eastAsia="zh-CN" w:bidi="ar"/>
        </w:rPr>
        <w:t xml:space="preserve">-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Historical </w:t>
      </w:r>
      <w:r>
        <w:rPr>
          <w:rFonts w:ascii="Wingdings" w:eastAsia="SimSun" w:hAnsi="Wingdings" w:cs="Wingdings"/>
          <w:color w:val="000000"/>
          <w:szCs w:val="24"/>
          <w:lang w:val="en-US" w:eastAsia="zh-CN" w:bidi="ar"/>
        </w:rPr>
        <w:t xml:space="preserve">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Type 2 (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thêm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dòng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mới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,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dòng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cũ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inactive)</w:t>
      </w:r>
    </w:p>
    <w:p w14:paraId="14EBE19C" w14:textId="42327595" w:rsidR="00D377A8" w:rsidRDefault="002261EE">
      <w:pPr>
        <w:jc w:val="both"/>
        <w:rPr>
          <w:rFonts w:cs="Times New Roman"/>
          <w:szCs w:val="24"/>
        </w:rPr>
      </w:pPr>
      <w:r w:rsidRPr="002261EE">
        <w:rPr>
          <w:rFonts w:cs="Times New Roman"/>
          <w:noProof/>
          <w:szCs w:val="24"/>
        </w:rPr>
        <w:drawing>
          <wp:inline distT="0" distB="0" distL="0" distR="0" wp14:anchorId="24D5ABE6" wp14:editId="2FDC5970">
            <wp:extent cx="5733415" cy="5907405"/>
            <wp:effectExtent l="0" t="0" r="635" b="0"/>
            <wp:docPr id="356662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6247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C755" w14:textId="77777777" w:rsidR="00D377A8" w:rsidRDefault="005D75D1">
      <w:pPr>
        <w:jc w:val="both"/>
        <w:rPr>
          <w:szCs w:val="24"/>
        </w:rPr>
      </w:pP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Cấu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hình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tất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cả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non-business key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là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changing attribute. </w:t>
      </w:r>
    </w:p>
    <w:p w14:paraId="41FDE16B" w14:textId="77777777" w:rsidR="00D377A8" w:rsidRDefault="005D75D1">
      <w:pPr>
        <w:jc w:val="both"/>
        <w:rPr>
          <w:szCs w:val="24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t xml:space="preserve">12. Click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Next</w:t>
      </w:r>
      <w:r>
        <w:rPr>
          <w:rFonts w:eastAsia="SimSun" w:cs="Times New Roman"/>
          <w:color w:val="000000"/>
          <w:szCs w:val="24"/>
          <w:lang w:val="en-US" w:eastAsia="zh-CN" w:bidi="ar"/>
        </w:rPr>
        <w:t xml:space="preserve">,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xuất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hiện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màn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hình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Fixed and Changing Attribute Options</w:t>
      </w:r>
      <w:r>
        <w:rPr>
          <w:rFonts w:eastAsia="SimSun" w:cs="Times New Roman"/>
          <w:color w:val="000000"/>
          <w:szCs w:val="24"/>
          <w:lang w:val="en-US" w:eastAsia="zh-CN" w:bidi="ar"/>
        </w:rPr>
        <w:t xml:space="preserve">. Click </w:t>
      </w:r>
    </w:p>
    <w:p w14:paraId="43BDA208" w14:textId="77777777" w:rsidR="00D377A8" w:rsidRDefault="005D75D1">
      <w:p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Next</w:t>
      </w:r>
      <w:r>
        <w:rPr>
          <w:rFonts w:eastAsia="SimSun" w:cs="Times New Roman"/>
          <w:color w:val="000000"/>
          <w:szCs w:val="24"/>
          <w:lang w:val="en-US" w:eastAsia="zh-CN" w:bidi="ar"/>
        </w:rPr>
        <w:t xml:space="preserve">. </w:t>
      </w:r>
    </w:p>
    <w:p w14:paraId="5CFDF6C7" w14:textId="77777777" w:rsidR="00D377A8" w:rsidRDefault="005D75D1">
      <w:p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br w:type="page"/>
      </w:r>
    </w:p>
    <w:p w14:paraId="15F12363" w14:textId="77777777" w:rsidR="00D377A8" w:rsidRDefault="005D75D1">
      <w:pPr>
        <w:jc w:val="both"/>
        <w:rPr>
          <w:szCs w:val="24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lastRenderedPageBreak/>
        <w:t xml:space="preserve">13.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Xuất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hiện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màn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hình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Inferred Dimension Members</w:t>
      </w:r>
      <w:r>
        <w:rPr>
          <w:rFonts w:eastAsia="SimSun" w:cs="Times New Roman"/>
          <w:color w:val="000000"/>
          <w:szCs w:val="24"/>
          <w:lang w:val="en-US" w:eastAsia="zh-CN" w:bidi="ar"/>
        </w:rPr>
        <w:t xml:space="preserve">.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Bỏ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chọn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check box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và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click </w:t>
      </w:r>
    </w:p>
    <w:p w14:paraId="5EE74070" w14:textId="77777777" w:rsidR="00D377A8" w:rsidRDefault="005D75D1">
      <w:p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Next.</w:t>
      </w:r>
    </w:p>
    <w:p w14:paraId="68A000B8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114300" distB="114300" distL="114300" distR="114300" wp14:anchorId="4544B8C4" wp14:editId="787120EC">
            <wp:extent cx="5730875" cy="43561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9298" w14:textId="77777777" w:rsidR="00D377A8" w:rsidRDefault="005D75D1">
      <w:p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br w:type="page"/>
      </w:r>
    </w:p>
    <w:p w14:paraId="442CC5CF" w14:textId="77777777" w:rsidR="00D377A8" w:rsidRDefault="005D75D1">
      <w:pPr>
        <w:numPr>
          <w:ilvl w:val="0"/>
          <w:numId w:val="8"/>
        </w:numPr>
        <w:jc w:val="both"/>
        <w:rPr>
          <w:rFonts w:eastAsia="SimSun" w:cs="Times New Roman"/>
          <w:b/>
          <w:bCs/>
          <w:color w:val="000000"/>
          <w:szCs w:val="24"/>
          <w:lang w:val="en-US" w:eastAsia="zh-CN" w:bidi="ar"/>
        </w:rPr>
      </w:pP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lastRenderedPageBreak/>
        <w:t>Xuất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hiện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màn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hình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Finish</w:t>
      </w:r>
    </w:p>
    <w:p w14:paraId="04AD61F5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114300" distB="114300" distL="114300" distR="114300" wp14:anchorId="27090941" wp14:editId="20B4BE7C">
            <wp:extent cx="5730875" cy="43434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999F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t xml:space="preserve">Click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Finish</w:t>
      </w:r>
      <w:r>
        <w:rPr>
          <w:rFonts w:eastAsia="SimSun" w:cs="Times New Roman"/>
          <w:color w:val="000000"/>
          <w:szCs w:val="24"/>
          <w:lang w:val="en-US" w:eastAsia="zh-CN" w:bidi="ar"/>
        </w:rPr>
        <w:t xml:space="preserve">. </w:t>
      </w:r>
    </w:p>
    <w:p w14:paraId="5B792348" w14:textId="4D27E74B" w:rsidR="00D377A8" w:rsidRDefault="00F92405">
      <w:pPr>
        <w:jc w:val="both"/>
        <w:rPr>
          <w:rFonts w:cs="Times New Roman"/>
          <w:szCs w:val="24"/>
        </w:rPr>
      </w:pPr>
      <w:r w:rsidRPr="00F92405">
        <w:rPr>
          <w:rFonts w:cs="Times New Roman"/>
          <w:noProof/>
          <w:szCs w:val="24"/>
        </w:rPr>
        <w:drawing>
          <wp:inline distT="0" distB="0" distL="0" distR="0" wp14:anchorId="0EE10828" wp14:editId="4A8236CB">
            <wp:extent cx="5733415" cy="2865120"/>
            <wp:effectExtent l="0" t="0" r="635" b="0"/>
            <wp:docPr id="1545193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9302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55AD" w14:textId="77777777" w:rsidR="00D377A8" w:rsidRDefault="005D75D1">
      <w:p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br w:type="page"/>
      </w:r>
    </w:p>
    <w:p w14:paraId="5222A37D" w14:textId="77777777" w:rsidR="00D377A8" w:rsidRDefault="005D75D1">
      <w:pPr>
        <w:jc w:val="both"/>
        <w:rPr>
          <w:szCs w:val="24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lastRenderedPageBreak/>
        <w:t xml:space="preserve">15.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Bấm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F5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để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chạy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.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Nếu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xảy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ra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lỗi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,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cố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gắng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đọc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hiểu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thông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báo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báo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lỗi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để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tìm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cách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sửa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. </w:t>
      </w:r>
    </w:p>
    <w:p w14:paraId="15E6E3DB" w14:textId="77777777" w:rsidR="00D377A8" w:rsidRDefault="005D75D1">
      <w:pPr>
        <w:jc w:val="both"/>
        <w:rPr>
          <w:rFonts w:cs="Times New Roman"/>
          <w:szCs w:val="24"/>
        </w:rPr>
      </w:pP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Nếu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không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có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lỗi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bạn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sẽ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thấy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màn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hình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như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sau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>:</w:t>
      </w:r>
    </w:p>
    <w:p w14:paraId="55BFFC2F" w14:textId="5EA7FB47" w:rsidR="00D377A8" w:rsidRDefault="00DD27D8">
      <w:pPr>
        <w:jc w:val="both"/>
        <w:rPr>
          <w:rFonts w:cs="Times New Roman"/>
          <w:szCs w:val="24"/>
        </w:rPr>
      </w:pPr>
      <w:r w:rsidRPr="00DD27D8">
        <w:rPr>
          <w:rFonts w:cs="Times New Roman"/>
          <w:noProof/>
          <w:szCs w:val="24"/>
        </w:rPr>
        <w:drawing>
          <wp:inline distT="0" distB="0" distL="0" distR="0" wp14:anchorId="6D5FB998" wp14:editId="4A3945FF">
            <wp:extent cx="5733415" cy="2899410"/>
            <wp:effectExtent l="0" t="0" r="635" b="0"/>
            <wp:docPr id="349587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8750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76AF" w14:textId="77777777" w:rsidR="00D377A8" w:rsidRDefault="005D75D1">
      <w:pPr>
        <w:jc w:val="both"/>
        <w:rPr>
          <w:rFonts w:cs="Times New Roman"/>
          <w:szCs w:val="24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t xml:space="preserve">16. Double click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vào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DF - Load From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stgDate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To </w:t>
      </w:r>
      <w:proofErr w:type="spellStart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DimDate</w:t>
      </w:r>
      <w:proofErr w:type="spellEnd"/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bạn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sẽ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thấy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màn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hình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sau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>:</w:t>
      </w:r>
    </w:p>
    <w:p w14:paraId="7AE7E8B8" w14:textId="1D0E372A" w:rsidR="00D377A8" w:rsidRDefault="00D36F96">
      <w:pPr>
        <w:jc w:val="both"/>
        <w:rPr>
          <w:rFonts w:cs="Times New Roman"/>
          <w:szCs w:val="24"/>
        </w:rPr>
      </w:pPr>
      <w:r w:rsidRPr="00D36F96">
        <w:rPr>
          <w:rFonts w:cs="Times New Roman"/>
          <w:noProof/>
          <w:szCs w:val="24"/>
        </w:rPr>
        <w:drawing>
          <wp:inline distT="0" distB="0" distL="0" distR="0" wp14:anchorId="332F67A7" wp14:editId="45775CC4">
            <wp:extent cx="5733415" cy="2840990"/>
            <wp:effectExtent l="0" t="0" r="635" b="0"/>
            <wp:docPr id="1570030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3059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D02F" w14:textId="77777777" w:rsidR="00D377A8" w:rsidRDefault="005D75D1">
      <w:pPr>
        <w:numPr>
          <w:ilvl w:val="0"/>
          <w:numId w:val="9"/>
        </w:num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Nhấn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 xml:space="preserve">[Shift] + [F5]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để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kết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thúc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thực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thi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>.</w:t>
      </w:r>
    </w:p>
    <w:p w14:paraId="4B5A5FEF" w14:textId="77777777" w:rsidR="00D377A8" w:rsidRDefault="005D75D1">
      <w:p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Thực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hiện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tương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tự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các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bước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trên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với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các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bảng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Dimension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còn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4"/>
          <w:lang w:val="en-US" w:eastAsia="zh-CN" w:bidi="ar"/>
        </w:rPr>
        <w:t>lại</w:t>
      </w:r>
      <w:proofErr w:type="spellEnd"/>
      <w:r>
        <w:rPr>
          <w:rFonts w:eastAsia="SimSun" w:cs="Times New Roman"/>
          <w:color w:val="000000"/>
          <w:szCs w:val="24"/>
          <w:lang w:val="en-US" w:eastAsia="zh-CN" w:bidi="ar"/>
        </w:rPr>
        <w:t>.</w:t>
      </w:r>
    </w:p>
    <w:p w14:paraId="651F2AE4" w14:textId="77777777" w:rsidR="00D377A8" w:rsidRDefault="005D75D1">
      <w:p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  <w:r>
        <w:rPr>
          <w:noProof/>
          <w:szCs w:val="24"/>
        </w:rPr>
        <w:drawing>
          <wp:inline distT="0" distB="0" distL="114300" distR="114300" wp14:anchorId="5E4FDDAE" wp14:editId="38F83A3F">
            <wp:extent cx="5724525" cy="1645920"/>
            <wp:effectExtent l="0" t="0" r="0" b="1905"/>
            <wp:docPr id="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D4936" w14:textId="77777777" w:rsidR="00D377A8" w:rsidRDefault="00D377A8">
      <w:p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</w:p>
    <w:p w14:paraId="33AE9B66" w14:textId="77777777" w:rsidR="00D377A8" w:rsidRDefault="005D75D1">
      <w:pPr>
        <w:pStyle w:val="Heading3"/>
        <w:jc w:val="both"/>
        <w:rPr>
          <w:lang w:val="en-US" w:eastAsia="zh-CN"/>
        </w:rPr>
      </w:pPr>
      <w:bookmarkStart w:id="221" w:name="_Toc18363"/>
      <w:bookmarkStart w:id="222" w:name="_Toc25678"/>
      <w:bookmarkStart w:id="223" w:name="_Toc30040"/>
      <w:bookmarkStart w:id="224" w:name="_Toc19986"/>
      <w:bookmarkStart w:id="225" w:name="_Toc25594"/>
      <w:bookmarkStart w:id="226" w:name="_Toc22231"/>
      <w:bookmarkStart w:id="227" w:name="_Toc3708"/>
      <w:bookmarkStart w:id="228" w:name="_Toc2204"/>
      <w:bookmarkStart w:id="229" w:name="_Toc167362131"/>
      <w:r>
        <w:rPr>
          <w:lang w:val="en-US" w:eastAsia="zh-CN"/>
        </w:rPr>
        <w:lastRenderedPageBreak/>
        <w:t>3.3.</w:t>
      </w:r>
      <w:proofErr w:type="gramStart"/>
      <w:r>
        <w:rPr>
          <w:lang w:val="en-US" w:eastAsia="zh-CN"/>
        </w:rPr>
        <w:t>2.Product</w:t>
      </w:r>
      <w:proofErr w:type="gramEnd"/>
      <w:r>
        <w:rPr>
          <w:lang w:val="en-US" w:eastAsia="zh-CN"/>
        </w:rPr>
        <w:t xml:space="preserve"> Dimension</w:t>
      </w:r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</w:p>
    <w:p w14:paraId="4C8C586B" w14:textId="77777777" w:rsidR="00D377A8" w:rsidRDefault="005D75D1">
      <w:pPr>
        <w:pStyle w:val="Heading4"/>
        <w:jc w:val="both"/>
        <w:rPr>
          <w:color w:val="auto"/>
          <w:lang w:val="en-US" w:eastAsia="zh-CN"/>
        </w:rPr>
      </w:pPr>
      <w:bookmarkStart w:id="230" w:name="_Toc4705"/>
      <w:bookmarkStart w:id="231" w:name="_Toc167362132"/>
      <w:r>
        <w:rPr>
          <w:color w:val="auto"/>
          <w:lang w:val="en-US" w:eastAsia="zh-CN"/>
        </w:rPr>
        <w:t xml:space="preserve">3.3.2.1. </w:t>
      </w:r>
      <w:proofErr w:type="spellStart"/>
      <w:r>
        <w:rPr>
          <w:color w:val="auto"/>
          <w:lang w:val="en-US" w:eastAsia="zh-CN"/>
        </w:rPr>
        <w:t>Tạo</w:t>
      </w:r>
      <w:proofErr w:type="spellEnd"/>
      <w:r>
        <w:rPr>
          <w:color w:val="auto"/>
          <w:lang w:val="en-US" w:eastAsia="zh-CN"/>
        </w:rPr>
        <w:t xml:space="preserve"> Package</w:t>
      </w:r>
      <w:bookmarkEnd w:id="230"/>
      <w:bookmarkEnd w:id="231"/>
    </w:p>
    <w:p w14:paraId="3F28DBD6" w14:textId="1DBA75EA" w:rsidR="00D377A8" w:rsidRDefault="005D75D1">
      <w:pPr>
        <w:jc w:val="both"/>
        <w:rPr>
          <w:rFonts w:eastAsia="SimSun" w:cs="Times New Roman"/>
          <w:color w:val="000000"/>
          <w:lang w:val="en-US" w:eastAsia="zh-CN" w:bidi="ar"/>
        </w:rPr>
      </w:pPr>
      <w:r w:rsidRPr="0DE3E160">
        <w:rPr>
          <w:rFonts w:eastAsia="SimSun" w:cs="Times New Roman"/>
          <w:color w:val="000000" w:themeColor="text1"/>
          <w:lang w:val="en-US" w:eastAsia="zh-CN" w:bidi="ar"/>
        </w:rPr>
        <w:t xml:space="preserve">- </w:t>
      </w:r>
      <w:proofErr w:type="spellStart"/>
      <w:r w:rsidRPr="0DE3E160">
        <w:rPr>
          <w:rFonts w:eastAsia="SimSun" w:cs="Times New Roman"/>
          <w:color w:val="000000" w:themeColor="text1"/>
          <w:lang w:val="en-US" w:eastAsia="zh-CN" w:bidi="ar"/>
        </w:rPr>
        <w:t>Tạo</w:t>
      </w:r>
      <w:proofErr w:type="spellEnd"/>
      <w:r w:rsidRPr="0DE3E160">
        <w:rPr>
          <w:rFonts w:eastAsia="SimSun" w:cs="Times New Roman"/>
          <w:color w:val="000000" w:themeColor="text1"/>
          <w:lang w:val="en-US" w:eastAsia="zh-CN" w:bidi="ar"/>
        </w:rPr>
        <w:t xml:space="preserve"> package </w:t>
      </w:r>
      <w:proofErr w:type="spellStart"/>
      <w:r w:rsidRPr="0DE3E160">
        <w:rPr>
          <w:rFonts w:eastAsia="SimSun" w:cs="Times New Roman"/>
          <w:color w:val="000000" w:themeColor="text1"/>
          <w:lang w:val="en-US" w:eastAsia="zh-CN" w:bidi="ar"/>
        </w:rPr>
        <w:t>mới</w:t>
      </w:r>
      <w:proofErr w:type="spellEnd"/>
      <w:r w:rsidRPr="0DE3E160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0DE3E160">
        <w:rPr>
          <w:rFonts w:eastAsia="SimSun" w:cs="Times New Roman"/>
          <w:color w:val="000000" w:themeColor="text1"/>
          <w:lang w:val="en-US" w:eastAsia="zh-CN" w:bidi="ar"/>
        </w:rPr>
        <w:t>và</w:t>
      </w:r>
      <w:proofErr w:type="spellEnd"/>
      <w:r w:rsidRPr="0DE3E160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0DE3E160">
        <w:rPr>
          <w:rFonts w:eastAsia="SimSun" w:cs="Times New Roman"/>
          <w:color w:val="000000" w:themeColor="text1"/>
          <w:lang w:val="en-US" w:eastAsia="zh-CN" w:bidi="ar"/>
        </w:rPr>
        <w:t>đổi</w:t>
      </w:r>
      <w:proofErr w:type="spellEnd"/>
      <w:r w:rsidRPr="0DE3E160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0DE3E160">
        <w:rPr>
          <w:rFonts w:eastAsia="SimSun" w:cs="Times New Roman"/>
          <w:color w:val="000000" w:themeColor="text1"/>
          <w:lang w:val="en-US" w:eastAsia="zh-CN" w:bidi="ar"/>
        </w:rPr>
        <w:t>tên</w:t>
      </w:r>
      <w:proofErr w:type="spellEnd"/>
      <w:r w:rsidRPr="0DE3E160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0DE3E160">
        <w:rPr>
          <w:rFonts w:eastAsia="SimSun" w:cs="Times New Roman"/>
          <w:color w:val="000000" w:themeColor="text1"/>
          <w:lang w:val="en-US" w:eastAsia="zh-CN" w:bidi="ar"/>
        </w:rPr>
        <w:t>như</w:t>
      </w:r>
      <w:proofErr w:type="spellEnd"/>
      <w:r w:rsidRPr="0DE3E160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0DE3E160">
        <w:rPr>
          <w:rFonts w:eastAsia="SimSun" w:cs="Times New Roman"/>
          <w:color w:val="000000" w:themeColor="text1"/>
          <w:lang w:val="en-US" w:eastAsia="zh-CN" w:bidi="ar"/>
        </w:rPr>
        <w:t>hình</w:t>
      </w:r>
      <w:proofErr w:type="spellEnd"/>
      <w:r w:rsidRPr="0DE3E160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0DE3E160">
        <w:rPr>
          <w:rFonts w:eastAsia="SimSun" w:cs="Times New Roman"/>
          <w:color w:val="000000" w:themeColor="text1"/>
          <w:lang w:val="en-US" w:eastAsia="zh-CN" w:bidi="ar"/>
        </w:rPr>
        <w:t>bên</w:t>
      </w:r>
      <w:proofErr w:type="spellEnd"/>
      <w:r w:rsidRPr="0DE3E160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0DE3E160">
        <w:rPr>
          <w:rFonts w:eastAsia="SimSun" w:cs="Times New Roman"/>
          <w:color w:val="000000" w:themeColor="text1"/>
          <w:lang w:val="en-US" w:eastAsia="zh-CN" w:bidi="ar"/>
        </w:rPr>
        <w:t>dưới</w:t>
      </w:r>
      <w:proofErr w:type="spellEnd"/>
      <w:r w:rsidRPr="0DE3E160">
        <w:rPr>
          <w:rFonts w:eastAsia="SimSun" w:cs="Times New Roman"/>
          <w:color w:val="000000" w:themeColor="text1"/>
          <w:lang w:val="en-US" w:eastAsia="zh-CN" w:bidi="ar"/>
        </w:rPr>
        <w:t>.</w:t>
      </w:r>
    </w:p>
    <w:p w14:paraId="120E54DD" w14:textId="7CB8951C" w:rsidR="0DE3E160" w:rsidRDefault="0DE3E160" w:rsidP="0DE3E160">
      <w:pPr>
        <w:jc w:val="both"/>
        <w:rPr>
          <w:rFonts w:eastAsia="SimSun" w:cs="Times New Roman"/>
          <w:color w:val="000000" w:themeColor="text1"/>
          <w:lang w:val="en-US" w:eastAsia="zh-CN" w:bidi="ar"/>
        </w:rPr>
      </w:pPr>
    </w:p>
    <w:p w14:paraId="1D8667DA" w14:textId="60CD1A9D" w:rsidR="00D377A8" w:rsidRDefault="005D75D1">
      <w:pPr>
        <w:jc w:val="both"/>
        <w:rPr>
          <w:rFonts w:eastAsia="SimSun" w:cs="Times New Roman"/>
          <w:color w:val="000000" w:themeColor="text1"/>
          <w:lang w:val="en-US" w:eastAsia="zh-CN" w:bidi="ar"/>
        </w:rPr>
      </w:pPr>
      <w:r>
        <w:rPr>
          <w:noProof/>
        </w:rPr>
        <w:drawing>
          <wp:inline distT="0" distB="0" distL="0" distR="0" wp14:anchorId="25DF5B27" wp14:editId="233BF6E4">
            <wp:extent cx="5676900" cy="3267075"/>
            <wp:effectExtent l="0" t="0" r="0" b="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D822" w14:textId="77777777" w:rsidR="00D377A8" w:rsidRDefault="005D75D1">
      <w:pPr>
        <w:pStyle w:val="Heading4"/>
        <w:jc w:val="both"/>
        <w:rPr>
          <w:color w:val="auto"/>
          <w:lang w:val="en-US" w:eastAsia="zh-CN"/>
        </w:rPr>
      </w:pPr>
      <w:bookmarkStart w:id="232" w:name="_Toc8376"/>
      <w:bookmarkStart w:id="233" w:name="_Toc167362133"/>
      <w:r>
        <w:rPr>
          <w:color w:val="auto"/>
          <w:lang w:val="en-US" w:eastAsia="zh-CN"/>
        </w:rPr>
        <w:t xml:space="preserve">3.3.2.2. </w:t>
      </w:r>
      <w:proofErr w:type="spellStart"/>
      <w:r>
        <w:rPr>
          <w:color w:val="auto"/>
          <w:lang w:val="en-US" w:eastAsia="zh-CN"/>
        </w:rPr>
        <w:t>Thiết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lập</w:t>
      </w:r>
      <w:proofErr w:type="spellEnd"/>
      <w:r>
        <w:rPr>
          <w:color w:val="auto"/>
          <w:lang w:val="en-US" w:eastAsia="zh-CN"/>
        </w:rPr>
        <w:t xml:space="preserve"> Control Flow</w:t>
      </w:r>
      <w:bookmarkEnd w:id="232"/>
      <w:bookmarkEnd w:id="233"/>
    </w:p>
    <w:p w14:paraId="7A526431" w14:textId="77777777" w:rsidR="00D377A8" w:rsidRDefault="005D75D1">
      <w:p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-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Tạo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và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đặt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tên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tương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ứng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cho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các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task,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tạo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các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connect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bằng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cách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kéo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mũi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tên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vào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các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task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phù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 </w:t>
      </w:r>
      <w:proofErr w:type="spellStart"/>
      <w:r w:rsidRPr="4D82087B">
        <w:rPr>
          <w:rFonts w:eastAsia="SimSun" w:cs="Times New Roman"/>
          <w:color w:val="000000" w:themeColor="text1"/>
          <w:lang w:val="en-US" w:eastAsia="zh-CN" w:bidi="ar"/>
        </w:rPr>
        <w:t>hợp</w:t>
      </w:r>
      <w:proofErr w:type="spellEnd"/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.  </w:t>
      </w:r>
    </w:p>
    <w:p w14:paraId="45DAB5D2" w14:textId="6AB8E25B" w:rsidR="00D377A8" w:rsidRDefault="572C0C09" w:rsidP="4D82087B">
      <w:pPr>
        <w:jc w:val="both"/>
      </w:pPr>
      <w:r>
        <w:rPr>
          <w:noProof/>
        </w:rPr>
        <w:drawing>
          <wp:inline distT="0" distB="0" distL="0" distR="0" wp14:anchorId="79F36683" wp14:editId="6AD32DF0">
            <wp:extent cx="5724524" cy="1428750"/>
            <wp:effectExtent l="0" t="0" r="0" b="0"/>
            <wp:docPr id="460668284" name="Picture 460668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033E" w14:textId="77777777" w:rsidR="00D377A8" w:rsidRDefault="005D75D1">
      <w:pPr>
        <w:jc w:val="both"/>
        <w:rPr>
          <w:rFonts w:eastAsia="SimSun" w:cs="Times New Roman"/>
          <w:color w:val="000000"/>
          <w:szCs w:val="24"/>
          <w:lang w:val="en-US" w:eastAsia="zh-CN" w:bidi="ar"/>
        </w:rPr>
      </w:pPr>
      <w:r w:rsidRPr="4D82087B">
        <w:rPr>
          <w:rFonts w:eastAsia="SimSun" w:cs="Times New Roman"/>
          <w:color w:val="000000" w:themeColor="text1"/>
          <w:lang w:val="en-US" w:eastAsia="zh-CN" w:bidi="ar"/>
        </w:rPr>
        <w:t xml:space="preserve">- </w:t>
      </w:r>
      <w:r w:rsidRPr="4D82087B">
        <w:rPr>
          <w:rFonts w:cs="Times New Roman"/>
        </w:rPr>
        <w:t>Thiết lập truncate table SQL task</w:t>
      </w:r>
    </w:p>
    <w:p w14:paraId="674F4613" w14:textId="1C3226EB" w:rsidR="00D377A8" w:rsidRDefault="6D39770E" w:rsidP="4D82087B">
      <w:pPr>
        <w:jc w:val="both"/>
      </w:pPr>
      <w:r>
        <w:rPr>
          <w:noProof/>
        </w:rPr>
        <w:lastRenderedPageBreak/>
        <w:drawing>
          <wp:inline distT="0" distB="0" distL="0" distR="0" wp14:anchorId="4790B3A7" wp14:editId="3A941B20">
            <wp:extent cx="5724524" cy="5210174"/>
            <wp:effectExtent l="0" t="0" r="0" b="0"/>
            <wp:docPr id="1249439143" name="Picture 1249439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21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3E1C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269BB800" w14:textId="77777777" w:rsidR="00D377A8" w:rsidRDefault="005D75D1">
      <w:pPr>
        <w:pStyle w:val="Heading4"/>
        <w:jc w:val="both"/>
        <w:rPr>
          <w:color w:val="auto"/>
          <w:lang w:val="en-US" w:eastAsia="zh-CN"/>
        </w:rPr>
      </w:pPr>
      <w:bookmarkStart w:id="234" w:name="_Toc12109"/>
      <w:bookmarkStart w:id="235" w:name="_Toc167362134"/>
      <w:r>
        <w:rPr>
          <w:color w:val="auto"/>
          <w:lang w:val="en-US" w:eastAsia="zh-CN"/>
        </w:rPr>
        <w:t xml:space="preserve">3.3.2.3. 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Source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Stage</w:t>
      </w:r>
      <w:bookmarkEnd w:id="234"/>
      <w:bookmarkEnd w:id="235"/>
    </w:p>
    <w:p w14:paraId="3EEEAD32" w14:textId="77777777" w:rsidR="00D377A8" w:rsidRDefault="005D75D1">
      <w:pPr>
        <w:jc w:val="both"/>
        <w:rPr>
          <w:rFonts w:cs="Times New Roman"/>
          <w:b/>
          <w:szCs w:val="24"/>
          <w:lang w:val="en-US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t xml:space="preserve">- </w:t>
      </w:r>
      <w:r>
        <w:rPr>
          <w:rFonts w:cs="Times New Roman"/>
          <w:szCs w:val="24"/>
        </w:rPr>
        <w:t xml:space="preserve">Double-click </w:t>
      </w:r>
      <w:r>
        <w:rPr>
          <w:rFonts w:cs="Times New Roman"/>
          <w:b/>
          <w:szCs w:val="24"/>
        </w:rPr>
        <w:t xml:space="preserve">DF </w:t>
      </w:r>
      <w:proofErr w:type="gramStart"/>
      <w:r>
        <w:rPr>
          <w:rFonts w:cs="Times New Roman"/>
          <w:b/>
          <w:szCs w:val="24"/>
        </w:rPr>
        <w:t>-  Stage</w:t>
      </w:r>
      <w:proofErr w:type="gramEnd"/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 xml:space="preserve">Product 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task để mở nó trong</w:t>
      </w:r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szCs w:val="24"/>
        </w:rPr>
        <w:t>Data Flow design surface</w:t>
      </w:r>
      <w:r>
        <w:rPr>
          <w:rFonts w:cs="Times New Roman"/>
          <w:b/>
          <w:szCs w:val="24"/>
          <w:lang w:val="en-US"/>
        </w:rPr>
        <w:t>:</w:t>
      </w:r>
    </w:p>
    <w:p w14:paraId="65771ECB" w14:textId="77777777" w:rsidR="00D377A8" w:rsidRDefault="005D75D1">
      <w:pPr>
        <w:jc w:val="both"/>
        <w:rPr>
          <w:rFonts w:cs="Times New Roman"/>
          <w:bCs/>
          <w:szCs w:val="24"/>
          <w:lang w:val="en-US"/>
        </w:rPr>
      </w:pPr>
      <w:r>
        <w:rPr>
          <w:rFonts w:cs="Times New Roman"/>
          <w:bCs/>
          <w:szCs w:val="24"/>
          <w:lang w:val="en-US"/>
        </w:rPr>
        <w:t xml:space="preserve">- </w:t>
      </w:r>
      <w:proofErr w:type="spellStart"/>
      <w:r>
        <w:rPr>
          <w:rFonts w:cs="Times New Roman"/>
          <w:bCs/>
          <w:szCs w:val="24"/>
          <w:lang w:val="en-US"/>
        </w:rPr>
        <w:t>Tạo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Source Assistant</w:t>
      </w:r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và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Destination Assistant</w:t>
      </w:r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và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cấu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hình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chúng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như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sau</w:t>
      </w:r>
      <w:proofErr w:type="spellEnd"/>
      <w:r>
        <w:rPr>
          <w:rFonts w:cs="Times New Roman"/>
          <w:bCs/>
          <w:szCs w:val="24"/>
          <w:lang w:val="en-US"/>
        </w:rPr>
        <w:t>:</w:t>
      </w:r>
    </w:p>
    <w:p w14:paraId="25E54477" w14:textId="77777777" w:rsidR="00D377A8" w:rsidRDefault="005D75D1">
      <w:pPr>
        <w:jc w:val="both"/>
        <w:rPr>
          <w:rFonts w:cs="Times New Roman"/>
          <w:bCs/>
          <w:szCs w:val="24"/>
          <w:lang w:val="en-US"/>
        </w:rPr>
      </w:pPr>
      <w:r w:rsidRPr="23028F39">
        <w:rPr>
          <w:rFonts w:cs="Times New Roman"/>
          <w:lang w:val="en-US"/>
        </w:rPr>
        <w:t>+ Source Assistant:</w:t>
      </w:r>
    </w:p>
    <w:p w14:paraId="3E2CD759" w14:textId="2BB0673D" w:rsidR="00D377A8" w:rsidRDefault="29FF7424">
      <w:pPr>
        <w:jc w:val="both"/>
      </w:pPr>
      <w:r>
        <w:rPr>
          <w:noProof/>
        </w:rPr>
        <w:lastRenderedPageBreak/>
        <w:drawing>
          <wp:inline distT="0" distB="0" distL="0" distR="0" wp14:anchorId="0E6F3FB5" wp14:editId="7E455E23">
            <wp:extent cx="5724524" cy="5648326"/>
            <wp:effectExtent l="0" t="0" r="0" b="0"/>
            <wp:docPr id="1602230264" name="Picture 1602230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48D9" w14:textId="77777777" w:rsidR="00D377A8" w:rsidRDefault="005D75D1">
      <w:pPr>
        <w:spacing w:line="273" w:lineRule="auto"/>
        <w:jc w:val="both"/>
        <w:rPr>
          <w:rFonts w:cs="Times New Roman"/>
          <w:bCs/>
          <w:sz w:val="23"/>
          <w:szCs w:val="23"/>
          <w:lang w:val="en-US" w:eastAsia="zh-CN" w:bidi="ar"/>
        </w:rPr>
      </w:pPr>
      <w:r>
        <w:rPr>
          <w:rFonts w:cs="Times New Roman"/>
          <w:lang w:val="en-US"/>
        </w:rPr>
        <w:t xml:space="preserve">+ </w:t>
      </w:r>
      <w:r>
        <w:rPr>
          <w:rFonts w:cs="Times New Roman"/>
          <w:bCs/>
          <w:sz w:val="23"/>
          <w:szCs w:val="23"/>
          <w:lang w:val="en-US" w:eastAsia="zh-CN" w:bidi="ar"/>
        </w:rPr>
        <w:t>Destination Assistant:</w:t>
      </w:r>
    </w:p>
    <w:p w14:paraId="10A5A011" w14:textId="3DAFA192" w:rsidR="3D100E37" w:rsidRDefault="3D100E37" w:rsidP="39438BBD">
      <w:pPr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 wp14:anchorId="60DF50B6" wp14:editId="44DB6C51">
            <wp:extent cx="5724524" cy="5629275"/>
            <wp:effectExtent l="0" t="0" r="0" b="0"/>
            <wp:docPr id="218850004" name="Picture 21885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638" w14:textId="048A7F6E" w:rsidR="4B8B754C" w:rsidRDefault="4B8B754C" w:rsidP="4B8B754C">
      <w:pPr>
        <w:spacing w:line="273" w:lineRule="auto"/>
        <w:jc w:val="both"/>
        <w:rPr>
          <w:rFonts w:cs="Times New Roman"/>
          <w:sz w:val="23"/>
          <w:szCs w:val="23"/>
          <w:lang w:val="en-US" w:eastAsia="zh-CN" w:bidi="ar"/>
        </w:rPr>
      </w:pPr>
    </w:p>
    <w:p w14:paraId="1987F711" w14:textId="7476F942" w:rsidR="23028F39" w:rsidRDefault="23028F39" w:rsidP="23028F39">
      <w:pPr>
        <w:spacing w:line="273" w:lineRule="auto"/>
        <w:jc w:val="both"/>
      </w:pPr>
    </w:p>
    <w:p w14:paraId="0C8FC98F" w14:textId="550C5275" w:rsidR="00081CB8" w:rsidRDefault="00081CB8" w:rsidP="4B8B754C">
      <w:pPr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 wp14:anchorId="5BFB97A5" wp14:editId="4F00730E">
            <wp:extent cx="5724524" cy="5600700"/>
            <wp:effectExtent l="0" t="0" r="0" b="0"/>
            <wp:docPr id="1095104425" name="Picture 1095104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8CAB" w14:textId="77777777" w:rsidR="00D377A8" w:rsidRDefault="00D377A8">
      <w:pPr>
        <w:spacing w:line="273" w:lineRule="auto"/>
        <w:jc w:val="both"/>
        <w:rPr>
          <w:rFonts w:cs="Times New Roman"/>
          <w:bCs/>
          <w:sz w:val="23"/>
          <w:szCs w:val="23"/>
          <w:lang w:val="en-US" w:eastAsia="zh-CN" w:bidi="ar"/>
        </w:rPr>
      </w:pPr>
    </w:p>
    <w:p w14:paraId="591A3BCF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5E755D2C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57844D2E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0991C2A5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37E4DAC1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61A8FB66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2AC1575D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5641666C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26031CB2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60709BE0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5B18B797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5E48062D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0C21E2E3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0B09DF95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14D304B0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7E679832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6746A235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1BC9C8C3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27279DD5" w14:textId="77777777" w:rsidR="00D377A8" w:rsidRDefault="00D377A8">
      <w:pPr>
        <w:jc w:val="both"/>
        <w:rPr>
          <w:rFonts w:cs="Times New Roman"/>
          <w:sz w:val="23"/>
          <w:szCs w:val="23"/>
          <w:lang w:val="en-US" w:eastAsia="zh-CN"/>
        </w:rPr>
      </w:pPr>
    </w:p>
    <w:p w14:paraId="35DEC8AD" w14:textId="77777777" w:rsidR="00D377A8" w:rsidRDefault="005D75D1">
      <w:pPr>
        <w:jc w:val="both"/>
        <w:rPr>
          <w:rFonts w:cs="Times New Roman"/>
          <w:sz w:val="23"/>
          <w:szCs w:val="23"/>
          <w:lang w:val="en-US" w:eastAsia="zh-CN"/>
        </w:rPr>
      </w:pPr>
      <w:r>
        <w:rPr>
          <w:rFonts w:cs="Times New Roman"/>
          <w:sz w:val="23"/>
          <w:szCs w:val="23"/>
          <w:lang w:val="en-US" w:eastAsia="zh-CN"/>
        </w:rPr>
        <w:t xml:space="preserve">+ Sau </w:t>
      </w:r>
      <w:proofErr w:type="spellStart"/>
      <w:r>
        <w:rPr>
          <w:rFonts w:cs="Times New Roman"/>
          <w:sz w:val="23"/>
          <w:szCs w:val="23"/>
          <w:lang w:val="en-US" w:eastAsia="zh-CN"/>
        </w:rPr>
        <w:t>khi</w:t>
      </w:r>
      <w:proofErr w:type="spellEnd"/>
      <w:r>
        <w:rPr>
          <w:rFonts w:cs="Times New Roman"/>
          <w:sz w:val="23"/>
          <w:szCs w:val="23"/>
          <w:lang w:val="en-US" w:eastAsia="zh-CN"/>
        </w:rPr>
        <w:t xml:space="preserve"> </w:t>
      </w:r>
      <w:proofErr w:type="spellStart"/>
      <w:r>
        <w:rPr>
          <w:rFonts w:cs="Times New Roman"/>
          <w:sz w:val="23"/>
          <w:szCs w:val="23"/>
          <w:lang w:val="en-US" w:eastAsia="zh-CN"/>
        </w:rPr>
        <w:t>cấu</w:t>
      </w:r>
      <w:proofErr w:type="spellEnd"/>
      <w:r>
        <w:rPr>
          <w:rFonts w:cs="Times New Roman"/>
          <w:sz w:val="23"/>
          <w:szCs w:val="23"/>
          <w:lang w:val="en-US" w:eastAsia="zh-CN"/>
        </w:rPr>
        <w:t xml:space="preserve"> </w:t>
      </w:r>
      <w:proofErr w:type="spellStart"/>
      <w:r>
        <w:rPr>
          <w:rFonts w:cs="Times New Roman"/>
          <w:sz w:val="23"/>
          <w:szCs w:val="23"/>
          <w:lang w:val="en-US" w:eastAsia="zh-CN"/>
        </w:rPr>
        <w:t>hình</w:t>
      </w:r>
      <w:proofErr w:type="spellEnd"/>
      <w:r>
        <w:rPr>
          <w:rFonts w:cs="Times New Roman"/>
          <w:sz w:val="23"/>
          <w:szCs w:val="23"/>
          <w:lang w:val="en-US" w:eastAsia="zh-CN"/>
        </w:rPr>
        <w:t xml:space="preserve"> </w:t>
      </w:r>
      <w:proofErr w:type="spellStart"/>
      <w:r>
        <w:rPr>
          <w:rFonts w:cs="Times New Roman"/>
          <w:sz w:val="23"/>
          <w:szCs w:val="23"/>
          <w:lang w:val="en-US" w:eastAsia="zh-CN"/>
        </w:rPr>
        <w:t>xong</w:t>
      </w:r>
      <w:proofErr w:type="spellEnd"/>
      <w:r>
        <w:rPr>
          <w:rFonts w:cs="Times New Roman"/>
          <w:sz w:val="23"/>
          <w:szCs w:val="23"/>
          <w:lang w:val="en-US" w:eastAsia="zh-CN"/>
        </w:rPr>
        <w:t xml:space="preserve"> ta </w:t>
      </w:r>
      <w:proofErr w:type="spellStart"/>
      <w:r>
        <w:rPr>
          <w:rFonts w:cs="Times New Roman"/>
          <w:sz w:val="23"/>
          <w:szCs w:val="23"/>
          <w:lang w:val="en-US" w:eastAsia="zh-CN"/>
        </w:rPr>
        <w:t>được</w:t>
      </w:r>
      <w:proofErr w:type="spellEnd"/>
      <w:r>
        <w:rPr>
          <w:rFonts w:cs="Times New Roman"/>
          <w:sz w:val="23"/>
          <w:szCs w:val="23"/>
          <w:lang w:val="en-US" w:eastAsia="zh-CN"/>
        </w:rPr>
        <w:t>:</w:t>
      </w:r>
    </w:p>
    <w:p w14:paraId="337132EF" w14:textId="576EDF1C" w:rsidR="00D377A8" w:rsidRDefault="3E7C45F7">
      <w:pPr>
        <w:jc w:val="both"/>
      </w:pPr>
      <w:r>
        <w:rPr>
          <w:noProof/>
        </w:rPr>
        <w:drawing>
          <wp:inline distT="0" distB="0" distL="0" distR="0" wp14:anchorId="15E11468" wp14:editId="139BE4D8">
            <wp:extent cx="6232524" cy="2136274"/>
            <wp:effectExtent l="0" t="0" r="0" b="0"/>
            <wp:docPr id="763814022" name="Picture 76381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24" cy="213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D3B1" w14:textId="77777777" w:rsidR="00D377A8" w:rsidRDefault="005D75D1">
      <w:pPr>
        <w:pStyle w:val="Heading4"/>
        <w:jc w:val="both"/>
        <w:rPr>
          <w:color w:val="auto"/>
          <w:lang w:val="en-US" w:eastAsia="zh-CN"/>
        </w:rPr>
      </w:pPr>
      <w:bookmarkStart w:id="236" w:name="_Toc22765"/>
      <w:bookmarkStart w:id="237" w:name="_Toc167362135"/>
      <w:r w:rsidRPr="4D82087B">
        <w:rPr>
          <w:color w:val="auto"/>
          <w:lang w:val="en-US" w:eastAsia="zh-CN"/>
        </w:rPr>
        <w:t xml:space="preserve">3.3.2.4. Load </w:t>
      </w:r>
      <w:proofErr w:type="spellStart"/>
      <w:r w:rsidRPr="4D82087B">
        <w:rPr>
          <w:color w:val="auto"/>
          <w:lang w:val="en-US" w:eastAsia="zh-CN"/>
        </w:rPr>
        <w:t>dữ</w:t>
      </w:r>
      <w:proofErr w:type="spellEnd"/>
      <w:r w:rsidRPr="4D82087B">
        <w:rPr>
          <w:color w:val="auto"/>
          <w:lang w:val="en-US" w:eastAsia="zh-CN"/>
        </w:rPr>
        <w:t xml:space="preserve"> </w:t>
      </w:r>
      <w:proofErr w:type="spellStart"/>
      <w:r w:rsidRPr="4D82087B">
        <w:rPr>
          <w:color w:val="auto"/>
          <w:lang w:val="en-US" w:eastAsia="zh-CN"/>
        </w:rPr>
        <w:t>liệu</w:t>
      </w:r>
      <w:proofErr w:type="spellEnd"/>
      <w:r w:rsidRPr="4D82087B">
        <w:rPr>
          <w:color w:val="auto"/>
          <w:lang w:val="en-US" w:eastAsia="zh-CN"/>
        </w:rPr>
        <w:t xml:space="preserve"> </w:t>
      </w:r>
      <w:proofErr w:type="spellStart"/>
      <w:r w:rsidRPr="4D82087B">
        <w:rPr>
          <w:color w:val="auto"/>
          <w:lang w:val="en-US" w:eastAsia="zh-CN"/>
        </w:rPr>
        <w:t>từ</w:t>
      </w:r>
      <w:proofErr w:type="spellEnd"/>
      <w:r w:rsidRPr="4D82087B">
        <w:rPr>
          <w:color w:val="auto"/>
          <w:lang w:val="en-US" w:eastAsia="zh-CN"/>
        </w:rPr>
        <w:t xml:space="preserve"> Stage </w:t>
      </w:r>
      <w:proofErr w:type="spellStart"/>
      <w:r w:rsidRPr="4D82087B">
        <w:rPr>
          <w:color w:val="auto"/>
          <w:lang w:val="en-US" w:eastAsia="zh-CN"/>
        </w:rPr>
        <w:t>vào</w:t>
      </w:r>
      <w:proofErr w:type="spellEnd"/>
      <w:r w:rsidRPr="4D82087B">
        <w:rPr>
          <w:color w:val="auto"/>
          <w:lang w:val="en-US" w:eastAsia="zh-CN"/>
        </w:rPr>
        <w:t xml:space="preserve"> Dimension</w:t>
      </w:r>
      <w:bookmarkEnd w:id="236"/>
      <w:bookmarkEnd w:id="237"/>
      <w:r w:rsidRPr="4D82087B">
        <w:rPr>
          <w:color w:val="auto"/>
          <w:lang w:val="en-US" w:eastAsia="zh-CN"/>
        </w:rPr>
        <w:t xml:space="preserve"> </w:t>
      </w:r>
    </w:p>
    <w:p w14:paraId="0D0D9067" w14:textId="4AE0C9AD" w:rsidR="00D377A8" w:rsidRDefault="52E623B1" w:rsidP="4D82087B">
      <w:pPr>
        <w:spacing w:line="273" w:lineRule="auto"/>
        <w:jc w:val="both"/>
        <w:rPr>
          <w:rFonts w:cs="Times New Roman"/>
          <w:lang w:val="en-US" w:eastAsia="zh-CN" w:bidi="ar"/>
        </w:rPr>
      </w:pPr>
      <w:r w:rsidRPr="4D82087B">
        <w:rPr>
          <w:rFonts w:cs="Times New Roman"/>
          <w:lang w:val="en-US" w:eastAsia="zh-CN" w:bidi="ar"/>
        </w:rPr>
        <w:t xml:space="preserve">- Double-click </w:t>
      </w:r>
      <w:proofErr w:type="spellStart"/>
      <w:r w:rsidRPr="4D82087B">
        <w:rPr>
          <w:rFonts w:cs="Times New Roman"/>
          <w:lang w:val="en-US" w:eastAsia="zh-CN" w:bidi="ar"/>
        </w:rPr>
        <w:t>vào</w:t>
      </w:r>
      <w:proofErr w:type="spellEnd"/>
      <w:r w:rsidRPr="4D82087B">
        <w:rPr>
          <w:rFonts w:cs="Times New Roman"/>
          <w:lang w:val="en-US" w:eastAsia="zh-CN" w:bidi="ar"/>
        </w:rPr>
        <w:t xml:space="preserve"> </w:t>
      </w:r>
      <w:r w:rsidRPr="4D82087B">
        <w:rPr>
          <w:b/>
          <w:bCs/>
          <w:sz w:val="26"/>
          <w:szCs w:val="26"/>
          <w:lang w:val="en-US" w:eastAsia="zh-CN" w:bidi="ar"/>
        </w:rPr>
        <w:t xml:space="preserve">DF - Load from </w:t>
      </w:r>
      <w:proofErr w:type="spellStart"/>
      <w:r w:rsidRPr="4D82087B">
        <w:rPr>
          <w:b/>
          <w:bCs/>
          <w:sz w:val="26"/>
          <w:szCs w:val="26"/>
          <w:lang w:val="en-US" w:eastAsia="zh-CN" w:bidi="ar"/>
        </w:rPr>
        <w:t>stgProduct</w:t>
      </w:r>
      <w:proofErr w:type="spellEnd"/>
      <w:r w:rsidRPr="4D82087B">
        <w:rPr>
          <w:b/>
          <w:bCs/>
          <w:sz w:val="26"/>
          <w:szCs w:val="26"/>
          <w:lang w:val="en-US" w:eastAsia="zh-CN" w:bidi="ar"/>
        </w:rPr>
        <w:t xml:space="preserve"> to </w:t>
      </w:r>
      <w:proofErr w:type="spellStart"/>
      <w:r w:rsidRPr="4D82087B">
        <w:rPr>
          <w:b/>
          <w:bCs/>
          <w:sz w:val="26"/>
          <w:szCs w:val="26"/>
          <w:lang w:val="en-US" w:eastAsia="zh-CN" w:bidi="ar"/>
        </w:rPr>
        <w:t>DimProduct</w:t>
      </w:r>
      <w:proofErr w:type="spellEnd"/>
      <w:r w:rsidRPr="4D82087B">
        <w:rPr>
          <w:rFonts w:cs="Times New Roman"/>
          <w:b/>
          <w:bCs/>
          <w:lang w:val="en-US" w:eastAsia="zh-CN" w:bidi="ar"/>
        </w:rPr>
        <w:t xml:space="preserve"> </w:t>
      </w:r>
      <w:r w:rsidRPr="4D82087B">
        <w:rPr>
          <w:rFonts w:cs="Times New Roman"/>
          <w:lang w:val="en-US" w:eastAsia="zh-CN" w:bidi="ar"/>
        </w:rPr>
        <w:t xml:space="preserve">task </w:t>
      </w:r>
      <w:proofErr w:type="spellStart"/>
      <w:r w:rsidRPr="4D82087B">
        <w:rPr>
          <w:rFonts w:cs="Times New Roman"/>
          <w:lang w:val="en-US" w:eastAsia="zh-CN" w:bidi="ar"/>
        </w:rPr>
        <w:t>để</w:t>
      </w:r>
      <w:proofErr w:type="spellEnd"/>
      <w:r w:rsidRPr="4D82087B">
        <w:rPr>
          <w:rFonts w:cs="Times New Roman"/>
          <w:lang w:val="en-US" w:eastAsia="zh-CN" w:bidi="ar"/>
        </w:rPr>
        <w:t xml:space="preserve"> </w:t>
      </w:r>
      <w:proofErr w:type="spellStart"/>
      <w:r w:rsidRPr="4D82087B">
        <w:rPr>
          <w:rFonts w:cs="Times New Roman"/>
          <w:lang w:val="en-US" w:eastAsia="zh-CN" w:bidi="ar"/>
        </w:rPr>
        <w:t>mở</w:t>
      </w:r>
      <w:proofErr w:type="spellEnd"/>
      <w:r w:rsidRPr="4D82087B">
        <w:rPr>
          <w:rFonts w:cs="Times New Roman"/>
          <w:lang w:val="en-US" w:eastAsia="zh-CN" w:bidi="ar"/>
        </w:rPr>
        <w:t xml:space="preserve"> data flow design surface. </w:t>
      </w:r>
    </w:p>
    <w:p w14:paraId="14F1FB8D" w14:textId="77777777" w:rsidR="00D377A8" w:rsidRDefault="52E623B1" w:rsidP="4D82087B">
      <w:pPr>
        <w:spacing w:line="273" w:lineRule="auto"/>
        <w:jc w:val="both"/>
        <w:rPr>
          <w:rFonts w:cs="Times New Roman"/>
          <w:lang w:val="en-US" w:eastAsia="zh-CN" w:bidi="ar"/>
        </w:rPr>
      </w:pPr>
      <w:r w:rsidRPr="4D82087B">
        <w:rPr>
          <w:rFonts w:cs="Times New Roman"/>
          <w:lang w:val="en-US" w:eastAsia="zh-CN" w:bidi="ar"/>
        </w:rPr>
        <w:t>+ Source Assistant:</w:t>
      </w:r>
    </w:p>
    <w:p w14:paraId="51A068C0" w14:textId="5D8C5055" w:rsidR="00D377A8" w:rsidRDefault="0482E713" w:rsidP="4D82087B">
      <w:pPr>
        <w:jc w:val="both"/>
      </w:pPr>
      <w:r>
        <w:rPr>
          <w:noProof/>
        </w:rPr>
        <w:lastRenderedPageBreak/>
        <w:drawing>
          <wp:inline distT="0" distB="0" distL="0" distR="0" wp14:anchorId="5628126F" wp14:editId="45F2E161">
            <wp:extent cx="5724524" cy="5648326"/>
            <wp:effectExtent l="0" t="0" r="0" b="0"/>
            <wp:docPr id="1348408560" name="Picture 134840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1F23" w14:textId="77777777" w:rsidR="00D377A8" w:rsidRDefault="52E623B1" w:rsidP="4D82087B">
      <w:pPr>
        <w:jc w:val="both"/>
        <w:rPr>
          <w:rFonts w:cs="Times New Roman"/>
          <w:lang w:val="en-US"/>
        </w:rPr>
      </w:pPr>
      <w:r w:rsidRPr="4D82087B">
        <w:rPr>
          <w:rFonts w:cs="Times New Roman"/>
          <w:lang w:val="en-US"/>
        </w:rPr>
        <w:t>+ Slowly Changing Dimension:</w:t>
      </w:r>
    </w:p>
    <w:p w14:paraId="192272BE" w14:textId="1BC9ECC0" w:rsidR="00D377A8" w:rsidRDefault="12345F1D" w:rsidP="4D82087B">
      <w:pPr>
        <w:jc w:val="both"/>
      </w:pPr>
      <w:r>
        <w:rPr>
          <w:noProof/>
        </w:rPr>
        <w:lastRenderedPageBreak/>
        <w:drawing>
          <wp:inline distT="0" distB="0" distL="0" distR="0" wp14:anchorId="6DCF21E8" wp14:editId="0C720361">
            <wp:extent cx="5724524" cy="5048252"/>
            <wp:effectExtent l="0" t="0" r="0" b="0"/>
            <wp:docPr id="1647923217" name="Picture 164792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4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3C99" w14:textId="77777777" w:rsidR="00D377A8" w:rsidRDefault="00D377A8">
      <w:pPr>
        <w:jc w:val="both"/>
      </w:pPr>
    </w:p>
    <w:p w14:paraId="72415230" w14:textId="369AE32F" w:rsidR="00D377A8" w:rsidRDefault="52E623B1" w:rsidP="4D82087B">
      <w:pPr>
        <w:spacing w:line="273" w:lineRule="auto"/>
        <w:jc w:val="both"/>
      </w:pPr>
      <w:r w:rsidRPr="4D82087B">
        <w:rPr>
          <w:rFonts w:cs="Times New Roman"/>
          <w:lang w:val="en-US" w:eastAsia="zh-CN"/>
        </w:rPr>
        <w:t xml:space="preserve">+ Sau </w:t>
      </w:r>
      <w:proofErr w:type="spellStart"/>
      <w:r w:rsidRPr="4D82087B">
        <w:rPr>
          <w:rFonts w:cs="Times New Roman"/>
          <w:lang w:val="en-US" w:eastAsia="zh-CN"/>
        </w:rPr>
        <w:t>khi</w:t>
      </w:r>
      <w:proofErr w:type="spellEnd"/>
      <w:r w:rsidRPr="4D82087B">
        <w:rPr>
          <w:rFonts w:cs="Times New Roman"/>
          <w:lang w:val="en-US" w:eastAsia="zh-CN"/>
        </w:rPr>
        <w:t xml:space="preserve"> </w:t>
      </w:r>
      <w:proofErr w:type="spellStart"/>
      <w:r w:rsidRPr="4D82087B">
        <w:rPr>
          <w:rFonts w:cs="Times New Roman"/>
          <w:lang w:val="en-US" w:eastAsia="zh-CN"/>
        </w:rPr>
        <w:t>cấu</w:t>
      </w:r>
      <w:proofErr w:type="spellEnd"/>
      <w:r w:rsidRPr="4D82087B">
        <w:rPr>
          <w:rFonts w:cs="Times New Roman"/>
          <w:lang w:val="en-US" w:eastAsia="zh-CN"/>
        </w:rPr>
        <w:t xml:space="preserve"> </w:t>
      </w:r>
      <w:proofErr w:type="spellStart"/>
      <w:r w:rsidRPr="4D82087B">
        <w:rPr>
          <w:rFonts w:cs="Times New Roman"/>
          <w:lang w:val="en-US" w:eastAsia="zh-CN"/>
        </w:rPr>
        <w:t>hình</w:t>
      </w:r>
      <w:proofErr w:type="spellEnd"/>
      <w:r w:rsidRPr="4D82087B">
        <w:rPr>
          <w:rFonts w:cs="Times New Roman"/>
          <w:lang w:val="en-US" w:eastAsia="zh-CN"/>
        </w:rPr>
        <w:t xml:space="preserve"> </w:t>
      </w:r>
      <w:proofErr w:type="spellStart"/>
      <w:r w:rsidRPr="4D82087B">
        <w:rPr>
          <w:rFonts w:cs="Times New Roman"/>
          <w:lang w:val="en-US" w:eastAsia="zh-CN"/>
        </w:rPr>
        <w:t>xong</w:t>
      </w:r>
      <w:proofErr w:type="spellEnd"/>
      <w:r w:rsidRPr="4D82087B">
        <w:rPr>
          <w:rFonts w:cs="Times New Roman"/>
          <w:lang w:val="en-US" w:eastAsia="zh-CN"/>
        </w:rPr>
        <w:t xml:space="preserve"> ta </w:t>
      </w:r>
      <w:proofErr w:type="spellStart"/>
      <w:r w:rsidRPr="4D82087B">
        <w:rPr>
          <w:rFonts w:cs="Times New Roman"/>
          <w:lang w:val="en-US" w:eastAsia="zh-CN"/>
        </w:rPr>
        <w:t>được</w:t>
      </w:r>
      <w:proofErr w:type="spellEnd"/>
      <w:r w:rsidRPr="4D82087B">
        <w:rPr>
          <w:rFonts w:cs="Times New Roman"/>
          <w:lang w:val="en-US" w:eastAsia="zh-CN"/>
        </w:rPr>
        <w:t>:</w:t>
      </w:r>
    </w:p>
    <w:p w14:paraId="253B2049" w14:textId="456D6299" w:rsidR="00D377A8" w:rsidRDefault="6988AA90" w:rsidP="4D82087B">
      <w:pPr>
        <w:jc w:val="both"/>
      </w:pPr>
      <w:r>
        <w:rPr>
          <w:noProof/>
        </w:rPr>
        <w:drawing>
          <wp:inline distT="0" distB="0" distL="0" distR="0" wp14:anchorId="45965F8A" wp14:editId="7EE8D3DD">
            <wp:extent cx="5724524" cy="2581275"/>
            <wp:effectExtent l="0" t="0" r="0" b="0"/>
            <wp:docPr id="1276431515" name="Picture 127643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63B0" w14:textId="77777777" w:rsidR="00D377A8" w:rsidRDefault="00D377A8">
      <w:pPr>
        <w:jc w:val="both"/>
        <w:rPr>
          <w:rFonts w:eastAsia="SimSun" w:cs="Times New Roman"/>
          <w:b/>
          <w:bCs/>
          <w:color w:val="000000"/>
          <w:sz w:val="25"/>
          <w:szCs w:val="25"/>
          <w:lang w:val="en-US" w:eastAsia="zh-CN" w:bidi="ar"/>
        </w:rPr>
      </w:pPr>
    </w:p>
    <w:p w14:paraId="3BC7489B" w14:textId="19B58CDA" w:rsidR="00D377A8" w:rsidRDefault="005D75D1">
      <w:pPr>
        <w:pStyle w:val="Heading3"/>
        <w:jc w:val="both"/>
        <w:rPr>
          <w:color w:val="auto"/>
          <w:lang w:val="en-US" w:eastAsia="zh-CN"/>
        </w:rPr>
      </w:pPr>
      <w:bookmarkStart w:id="238" w:name="_Toc7571"/>
      <w:bookmarkStart w:id="239" w:name="_Toc5471"/>
      <w:bookmarkStart w:id="240" w:name="_Toc19931"/>
      <w:bookmarkStart w:id="241" w:name="_Toc8985"/>
      <w:bookmarkStart w:id="242" w:name="_Toc15693"/>
      <w:bookmarkStart w:id="243" w:name="_Toc23736"/>
      <w:bookmarkStart w:id="244" w:name="_Toc1174"/>
      <w:bookmarkStart w:id="245" w:name="_Toc16048"/>
      <w:bookmarkStart w:id="246" w:name="_Toc167362136"/>
      <w:r>
        <w:rPr>
          <w:color w:val="auto"/>
          <w:lang w:val="en-US" w:eastAsia="zh-CN"/>
        </w:rPr>
        <w:lastRenderedPageBreak/>
        <w:t>3.3.</w:t>
      </w:r>
      <w:proofErr w:type="gramStart"/>
      <w:r>
        <w:rPr>
          <w:color w:val="auto"/>
          <w:lang w:val="en-US" w:eastAsia="zh-CN"/>
        </w:rPr>
        <w:t>3.</w:t>
      </w:r>
      <w:r w:rsidR="00661A70">
        <w:rPr>
          <w:color w:val="auto"/>
          <w:lang w:val="en-US" w:eastAsia="zh-CN"/>
        </w:rPr>
        <w:t>Category</w:t>
      </w:r>
      <w:proofErr w:type="gramEnd"/>
      <w:r>
        <w:rPr>
          <w:color w:val="auto"/>
          <w:lang w:val="en-US" w:eastAsia="zh-CN"/>
        </w:rPr>
        <w:t xml:space="preserve"> Dimension</w:t>
      </w:r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</w:p>
    <w:p w14:paraId="67392AD6" w14:textId="77777777" w:rsidR="00D377A8" w:rsidRDefault="005D75D1">
      <w:pPr>
        <w:pStyle w:val="Heading4"/>
        <w:jc w:val="both"/>
        <w:rPr>
          <w:color w:val="auto"/>
        </w:rPr>
      </w:pPr>
      <w:bookmarkStart w:id="247" w:name="_Toc18375"/>
      <w:bookmarkStart w:id="248" w:name="_Toc167362137"/>
      <w:r>
        <w:rPr>
          <w:color w:val="auto"/>
          <w:lang w:val="en-US" w:eastAsia="zh-CN"/>
        </w:rPr>
        <w:t xml:space="preserve">3.3.3.1. 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Source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Stage</w:t>
      </w:r>
      <w:bookmarkEnd w:id="247"/>
      <w:bookmarkEnd w:id="248"/>
    </w:p>
    <w:p w14:paraId="172D4D5B" w14:textId="2F0BA04A" w:rsidR="00D377A8" w:rsidRDefault="005D75D1">
      <w:pPr>
        <w:jc w:val="both"/>
        <w:rPr>
          <w:rFonts w:cs="Times New Roman"/>
          <w:b/>
          <w:lang w:val="en-US"/>
        </w:rPr>
      </w:pPr>
      <w:r w:rsidRPr="6FCD995C">
        <w:rPr>
          <w:rFonts w:eastAsia="SimSun" w:cs="Times New Roman"/>
          <w:color w:val="000000" w:themeColor="text1"/>
          <w:lang w:val="en-US" w:eastAsia="zh-CN" w:bidi="ar"/>
        </w:rPr>
        <w:t xml:space="preserve">- </w:t>
      </w:r>
      <w:r w:rsidRPr="6FCD995C">
        <w:rPr>
          <w:rFonts w:cs="Times New Roman"/>
        </w:rPr>
        <w:t xml:space="preserve">Double-click </w:t>
      </w:r>
      <w:r w:rsidRPr="5C8CE36A">
        <w:rPr>
          <w:rFonts w:cs="Times New Roman"/>
          <w:b/>
        </w:rPr>
        <w:t xml:space="preserve">DF - </w:t>
      </w:r>
      <w:r w:rsidR="6DEECB21" w:rsidRPr="5C8CE36A">
        <w:rPr>
          <w:rFonts w:cs="Times New Roman"/>
          <w:b/>
        </w:rPr>
        <w:t xml:space="preserve">Extract </w:t>
      </w:r>
      <w:proofErr w:type="gramStart"/>
      <w:r w:rsidR="6DEECB21" w:rsidRPr="5C8CE36A">
        <w:rPr>
          <w:rFonts w:cs="Times New Roman"/>
          <w:b/>
        </w:rPr>
        <w:t>From</w:t>
      </w:r>
      <w:proofErr w:type="gramEnd"/>
      <w:r w:rsidR="6DEECB21" w:rsidRPr="5C8CE36A">
        <w:rPr>
          <w:rFonts w:cs="Times New Roman"/>
          <w:b/>
        </w:rPr>
        <w:t xml:space="preserve"> Source to </w:t>
      </w:r>
      <w:r w:rsidRPr="5C8CE36A">
        <w:rPr>
          <w:rFonts w:cs="Times New Roman"/>
          <w:b/>
        </w:rPr>
        <w:t xml:space="preserve">Stage </w:t>
      </w:r>
      <w:r w:rsidR="5F81A81B" w:rsidRPr="5C8CE36A">
        <w:rPr>
          <w:rFonts w:cs="Times New Roman"/>
          <w:b/>
          <w:bCs/>
        </w:rPr>
        <w:t>Category</w:t>
      </w:r>
      <w:r w:rsidRPr="467E18B6">
        <w:rPr>
          <w:rFonts w:eastAsia="SimSun" w:cs="Times New Roman"/>
          <w:b/>
          <w:color w:val="000000" w:themeColor="text1"/>
          <w:lang w:val="en-US" w:eastAsia="zh-CN" w:bidi="ar"/>
        </w:rPr>
        <w:t xml:space="preserve"> </w:t>
      </w:r>
      <w:r w:rsidRPr="6FCD995C">
        <w:rPr>
          <w:rFonts w:cs="Times New Roman"/>
        </w:rPr>
        <w:t>task để mở nó trong</w:t>
      </w:r>
      <w:r w:rsidRPr="6FCD995C">
        <w:rPr>
          <w:rFonts w:cs="Times New Roman"/>
          <w:lang w:val="en-US"/>
        </w:rPr>
        <w:t xml:space="preserve"> </w:t>
      </w:r>
      <w:r w:rsidRPr="6FCD995C">
        <w:rPr>
          <w:rFonts w:cs="Times New Roman"/>
          <w:b/>
        </w:rPr>
        <w:t>Data Flow design surface</w:t>
      </w:r>
      <w:r w:rsidRPr="6FCD995C">
        <w:rPr>
          <w:rFonts w:cs="Times New Roman"/>
          <w:b/>
          <w:lang w:val="en-US"/>
        </w:rPr>
        <w:t>:</w:t>
      </w:r>
    </w:p>
    <w:p w14:paraId="3FFD47F8" w14:textId="77777777" w:rsidR="00D377A8" w:rsidRDefault="005D75D1">
      <w:pPr>
        <w:jc w:val="both"/>
        <w:rPr>
          <w:rFonts w:cs="Times New Roman"/>
          <w:bCs/>
          <w:szCs w:val="24"/>
          <w:lang w:val="en-US"/>
        </w:rPr>
      </w:pPr>
      <w:r>
        <w:rPr>
          <w:rFonts w:cs="Times New Roman"/>
          <w:bCs/>
          <w:szCs w:val="24"/>
          <w:lang w:val="en-US"/>
        </w:rPr>
        <w:t xml:space="preserve">- </w:t>
      </w:r>
      <w:proofErr w:type="spellStart"/>
      <w:r>
        <w:rPr>
          <w:rFonts w:cs="Times New Roman"/>
          <w:bCs/>
          <w:szCs w:val="24"/>
          <w:lang w:val="en-US"/>
        </w:rPr>
        <w:t>Tạo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Source Assistant</w:t>
      </w:r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và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Destination Assistant</w:t>
      </w:r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và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cấu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hình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chúng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như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sau</w:t>
      </w:r>
      <w:proofErr w:type="spellEnd"/>
      <w:r>
        <w:rPr>
          <w:rFonts w:cs="Times New Roman"/>
          <w:bCs/>
          <w:szCs w:val="24"/>
          <w:lang w:val="en-US"/>
        </w:rPr>
        <w:t>:</w:t>
      </w:r>
    </w:p>
    <w:p w14:paraId="72BEB980" w14:textId="77777777" w:rsidR="00D377A8" w:rsidRDefault="005D75D1">
      <w:pPr>
        <w:jc w:val="both"/>
        <w:rPr>
          <w:rFonts w:cs="Times New Roman"/>
          <w:bCs/>
          <w:szCs w:val="24"/>
          <w:lang w:val="en-US"/>
        </w:rPr>
      </w:pPr>
      <w:r w:rsidRPr="58660690">
        <w:rPr>
          <w:rFonts w:cs="Times New Roman"/>
          <w:lang w:val="en-US"/>
        </w:rPr>
        <w:t>+ Source Assistant:</w:t>
      </w:r>
    </w:p>
    <w:p w14:paraId="19DF5D7C" w14:textId="6658F452" w:rsidR="00D377A8" w:rsidRDefault="00B5F2EC">
      <w:pPr>
        <w:jc w:val="center"/>
      </w:pPr>
      <w:r>
        <w:rPr>
          <w:noProof/>
        </w:rPr>
        <w:drawing>
          <wp:inline distT="0" distB="0" distL="0" distR="0" wp14:anchorId="79925ADD" wp14:editId="0013E46A">
            <wp:extent cx="5724524" cy="5686425"/>
            <wp:effectExtent l="0" t="0" r="0" b="0"/>
            <wp:docPr id="1969852399" name="Picture 196985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CCC" w14:textId="0136FD5D" w:rsidR="00D377A8" w:rsidRDefault="005D75D1">
      <w:pPr>
        <w:spacing w:line="273" w:lineRule="auto"/>
        <w:jc w:val="both"/>
        <w:rPr>
          <w:rFonts w:cs="Times New Roman"/>
          <w:lang w:val="en-US" w:eastAsia="zh-CN" w:bidi="ar"/>
        </w:rPr>
      </w:pPr>
      <w:r w:rsidRPr="58660690">
        <w:rPr>
          <w:rFonts w:cs="Times New Roman"/>
          <w:lang w:val="en-US"/>
        </w:rPr>
        <w:t xml:space="preserve">+ </w:t>
      </w:r>
      <w:r w:rsidRPr="58660690">
        <w:rPr>
          <w:rFonts w:cs="Times New Roman"/>
          <w:lang w:val="en-US" w:eastAsia="zh-CN" w:bidi="ar"/>
        </w:rPr>
        <w:t>Destination Assistant:</w:t>
      </w:r>
    </w:p>
    <w:p w14:paraId="394D6447" w14:textId="5C54E161" w:rsidR="00D377A8" w:rsidRDefault="39530B6C">
      <w:pPr>
        <w:spacing w:line="273" w:lineRule="auto"/>
        <w:jc w:val="center"/>
      </w:pPr>
      <w:r>
        <w:rPr>
          <w:noProof/>
        </w:rPr>
        <w:lastRenderedPageBreak/>
        <w:drawing>
          <wp:inline distT="0" distB="0" distL="0" distR="0" wp14:anchorId="2B1431C8" wp14:editId="15A5C955">
            <wp:extent cx="5724524" cy="5657850"/>
            <wp:effectExtent l="0" t="0" r="0" b="0"/>
            <wp:docPr id="1973635696" name="Picture 197363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CD49" w14:textId="6660B9AB" w:rsidR="00D377A8" w:rsidRDefault="2AA6491E">
      <w:pPr>
        <w:spacing w:line="273" w:lineRule="auto"/>
        <w:jc w:val="center"/>
      </w:pPr>
      <w:r>
        <w:rPr>
          <w:noProof/>
        </w:rPr>
        <w:lastRenderedPageBreak/>
        <w:drawing>
          <wp:inline distT="0" distB="0" distL="0" distR="0" wp14:anchorId="4EF05052" wp14:editId="150DF40C">
            <wp:extent cx="5724524" cy="5667374"/>
            <wp:effectExtent l="0" t="0" r="0" b="0"/>
            <wp:docPr id="742003046" name="Picture 74200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4D07" w14:textId="77777777" w:rsidR="00D377A8" w:rsidRDefault="00D377A8">
      <w:pPr>
        <w:spacing w:line="273" w:lineRule="auto"/>
        <w:jc w:val="both"/>
      </w:pPr>
    </w:p>
    <w:p w14:paraId="5D93C169" w14:textId="77777777" w:rsidR="00D377A8" w:rsidRDefault="005D75D1">
      <w:pPr>
        <w:jc w:val="both"/>
        <w:rPr>
          <w:szCs w:val="24"/>
          <w:lang w:val="en-US" w:eastAsia="zh-CN"/>
        </w:rPr>
      </w:pPr>
      <w:r w:rsidRPr="45418AFC">
        <w:rPr>
          <w:rFonts w:cs="Times New Roman"/>
          <w:lang w:val="en-US" w:eastAsia="zh-CN"/>
        </w:rPr>
        <w:t xml:space="preserve">+ Sau </w:t>
      </w:r>
      <w:proofErr w:type="spellStart"/>
      <w:r w:rsidRPr="45418AFC">
        <w:rPr>
          <w:rFonts w:cs="Times New Roman"/>
          <w:lang w:val="en-US" w:eastAsia="zh-CN"/>
        </w:rPr>
        <w:t>khi</w:t>
      </w:r>
      <w:proofErr w:type="spellEnd"/>
      <w:r w:rsidRPr="45418AFC">
        <w:rPr>
          <w:rFonts w:cs="Times New Roman"/>
          <w:lang w:val="en-US" w:eastAsia="zh-CN"/>
        </w:rPr>
        <w:t xml:space="preserve"> </w:t>
      </w:r>
      <w:proofErr w:type="spellStart"/>
      <w:r w:rsidRPr="45418AFC">
        <w:rPr>
          <w:rFonts w:cs="Times New Roman"/>
          <w:lang w:val="en-US" w:eastAsia="zh-CN"/>
        </w:rPr>
        <w:t>cấu</w:t>
      </w:r>
      <w:proofErr w:type="spellEnd"/>
      <w:r w:rsidRPr="45418AFC">
        <w:rPr>
          <w:rFonts w:cs="Times New Roman"/>
          <w:lang w:val="en-US" w:eastAsia="zh-CN"/>
        </w:rPr>
        <w:t xml:space="preserve"> </w:t>
      </w:r>
      <w:proofErr w:type="spellStart"/>
      <w:r w:rsidRPr="45418AFC">
        <w:rPr>
          <w:rFonts w:cs="Times New Roman"/>
          <w:lang w:val="en-US" w:eastAsia="zh-CN"/>
        </w:rPr>
        <w:t>hình</w:t>
      </w:r>
      <w:proofErr w:type="spellEnd"/>
      <w:r w:rsidRPr="45418AFC">
        <w:rPr>
          <w:rFonts w:cs="Times New Roman"/>
          <w:lang w:val="en-US" w:eastAsia="zh-CN"/>
        </w:rPr>
        <w:t xml:space="preserve"> </w:t>
      </w:r>
      <w:proofErr w:type="spellStart"/>
      <w:r w:rsidRPr="45418AFC">
        <w:rPr>
          <w:rFonts w:cs="Times New Roman"/>
          <w:lang w:val="en-US" w:eastAsia="zh-CN"/>
        </w:rPr>
        <w:t>xong</w:t>
      </w:r>
      <w:proofErr w:type="spellEnd"/>
      <w:r w:rsidRPr="45418AFC">
        <w:rPr>
          <w:rFonts w:cs="Times New Roman"/>
          <w:lang w:val="en-US" w:eastAsia="zh-CN"/>
        </w:rPr>
        <w:t xml:space="preserve"> ta </w:t>
      </w:r>
      <w:proofErr w:type="spellStart"/>
      <w:r w:rsidRPr="45418AFC">
        <w:rPr>
          <w:rFonts w:cs="Times New Roman"/>
          <w:lang w:val="en-US" w:eastAsia="zh-CN"/>
        </w:rPr>
        <w:t>được</w:t>
      </w:r>
      <w:proofErr w:type="spellEnd"/>
      <w:r w:rsidRPr="45418AFC">
        <w:rPr>
          <w:rFonts w:cs="Times New Roman"/>
          <w:lang w:val="en-US" w:eastAsia="zh-CN"/>
        </w:rPr>
        <w:t>:</w:t>
      </w:r>
    </w:p>
    <w:p w14:paraId="086FB802" w14:textId="7FBF32D1" w:rsidR="00D377A8" w:rsidRDefault="63CC7BFB">
      <w:pPr>
        <w:jc w:val="both"/>
      </w:pPr>
      <w:r>
        <w:rPr>
          <w:noProof/>
        </w:rPr>
        <w:drawing>
          <wp:inline distT="0" distB="0" distL="0" distR="0" wp14:anchorId="6D40174F" wp14:editId="35AEA2B9">
            <wp:extent cx="5724524" cy="2628900"/>
            <wp:effectExtent l="0" t="0" r="0" b="0"/>
            <wp:docPr id="2119763554" name="Picture 2119763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D68E" w14:textId="77777777" w:rsidR="00D377A8" w:rsidRDefault="005D75D1">
      <w:pPr>
        <w:pStyle w:val="Heading4"/>
        <w:jc w:val="both"/>
        <w:rPr>
          <w:color w:val="auto"/>
          <w:lang w:val="en-US" w:eastAsia="zh-CN"/>
        </w:rPr>
      </w:pPr>
      <w:bookmarkStart w:id="249" w:name="_Toc32329"/>
      <w:bookmarkStart w:id="250" w:name="_Toc167362138"/>
      <w:r>
        <w:rPr>
          <w:color w:val="auto"/>
          <w:lang w:val="en-US" w:eastAsia="zh-CN"/>
        </w:rPr>
        <w:lastRenderedPageBreak/>
        <w:t xml:space="preserve">3.3.3.2. 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Stage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Dimension</w:t>
      </w:r>
      <w:bookmarkEnd w:id="249"/>
      <w:bookmarkEnd w:id="250"/>
    </w:p>
    <w:p w14:paraId="3F1DD768" w14:textId="29B168CE" w:rsidR="00D377A8" w:rsidRDefault="3CE9AB87">
      <w:pPr>
        <w:spacing w:line="273" w:lineRule="auto"/>
        <w:jc w:val="both"/>
        <w:rPr>
          <w:rFonts w:cs="Times New Roman"/>
          <w:lang w:val="en-US" w:eastAsia="zh-CN" w:bidi="ar"/>
        </w:rPr>
      </w:pPr>
      <w:r w:rsidRPr="2C5028A4">
        <w:rPr>
          <w:rFonts w:cs="Times New Roman"/>
          <w:lang w:val="en-US" w:eastAsia="zh-CN" w:bidi="ar"/>
        </w:rPr>
        <w:t xml:space="preserve">- Double-click </w:t>
      </w:r>
      <w:proofErr w:type="spellStart"/>
      <w:r w:rsidRPr="2C5028A4">
        <w:rPr>
          <w:rFonts w:cs="Times New Roman"/>
          <w:lang w:val="en-US" w:eastAsia="zh-CN" w:bidi="ar"/>
        </w:rPr>
        <w:t>vào</w:t>
      </w:r>
      <w:proofErr w:type="spellEnd"/>
      <w:r w:rsidRPr="2C5028A4">
        <w:rPr>
          <w:rFonts w:cs="Times New Roman"/>
          <w:lang w:val="en-US" w:eastAsia="zh-CN" w:bidi="ar"/>
        </w:rPr>
        <w:t xml:space="preserve"> </w:t>
      </w:r>
      <w:r w:rsidRPr="7354DD73">
        <w:rPr>
          <w:b/>
          <w:sz w:val="26"/>
          <w:szCs w:val="26"/>
          <w:lang w:val="en-US" w:eastAsia="zh-CN" w:bidi="ar"/>
        </w:rPr>
        <w:t xml:space="preserve">DF - </w:t>
      </w:r>
      <w:r w:rsidR="7025D2E6" w:rsidRPr="4AC28B3B">
        <w:rPr>
          <w:b/>
          <w:sz w:val="26"/>
          <w:szCs w:val="26"/>
          <w:lang w:val="en-US" w:eastAsia="zh-CN"/>
        </w:rPr>
        <w:t>Load from</w:t>
      </w:r>
      <w:r w:rsidRPr="7354DD73">
        <w:rPr>
          <w:b/>
          <w:sz w:val="26"/>
          <w:szCs w:val="26"/>
          <w:lang w:val="en-US" w:eastAsia="zh-CN" w:bidi="ar"/>
        </w:rPr>
        <w:t xml:space="preserve"> </w:t>
      </w:r>
      <w:proofErr w:type="spellStart"/>
      <w:r w:rsidRPr="7354DD73">
        <w:rPr>
          <w:b/>
          <w:sz w:val="26"/>
          <w:szCs w:val="26"/>
          <w:lang w:val="en-US" w:eastAsia="zh-CN" w:bidi="ar"/>
        </w:rPr>
        <w:t>stgCategory</w:t>
      </w:r>
      <w:proofErr w:type="spellEnd"/>
      <w:r w:rsidR="005D75D1" w:rsidRPr="7354DD73">
        <w:rPr>
          <w:b/>
          <w:sz w:val="26"/>
          <w:szCs w:val="26"/>
          <w:lang w:val="en-US" w:eastAsia="zh-CN" w:bidi="ar"/>
        </w:rPr>
        <w:t xml:space="preserve"> </w:t>
      </w:r>
      <w:r w:rsidR="7025D2E6" w:rsidRPr="4AC28B3B">
        <w:rPr>
          <w:b/>
          <w:sz w:val="26"/>
          <w:szCs w:val="26"/>
          <w:lang w:val="en-US" w:eastAsia="zh-CN"/>
        </w:rPr>
        <w:t xml:space="preserve">to </w:t>
      </w:r>
      <w:proofErr w:type="spellStart"/>
      <w:r w:rsidR="7025D2E6" w:rsidRPr="4AC28B3B">
        <w:rPr>
          <w:b/>
          <w:sz w:val="26"/>
          <w:szCs w:val="26"/>
          <w:lang w:val="en-US" w:eastAsia="zh-CN"/>
        </w:rPr>
        <w:t>DimCategory</w:t>
      </w:r>
      <w:proofErr w:type="spellEnd"/>
      <w:r w:rsidR="005D75D1" w:rsidRPr="594A4F83">
        <w:rPr>
          <w:rFonts w:cs="Times New Roman"/>
          <w:b/>
          <w:bCs/>
          <w:lang w:val="en-US" w:eastAsia="zh-CN" w:bidi="ar"/>
        </w:rPr>
        <w:t xml:space="preserve"> </w:t>
      </w:r>
      <w:r w:rsidR="005D75D1" w:rsidRPr="3DC69DAB">
        <w:rPr>
          <w:rFonts w:cs="Times New Roman"/>
          <w:lang w:val="en-US" w:eastAsia="zh-CN" w:bidi="ar"/>
        </w:rPr>
        <w:t xml:space="preserve">task </w:t>
      </w:r>
      <w:proofErr w:type="spellStart"/>
      <w:r w:rsidR="005D75D1" w:rsidRPr="3DC69DAB">
        <w:rPr>
          <w:rFonts w:cs="Times New Roman"/>
          <w:lang w:val="en-US" w:eastAsia="zh-CN" w:bidi="ar"/>
        </w:rPr>
        <w:t>để</w:t>
      </w:r>
      <w:proofErr w:type="spellEnd"/>
      <w:r w:rsidR="005D75D1" w:rsidRPr="3DC69DAB">
        <w:rPr>
          <w:rFonts w:cs="Times New Roman"/>
          <w:lang w:val="en-US" w:eastAsia="zh-CN" w:bidi="ar"/>
        </w:rPr>
        <w:t xml:space="preserve"> </w:t>
      </w:r>
      <w:proofErr w:type="spellStart"/>
      <w:r w:rsidR="005D75D1" w:rsidRPr="3DC69DAB">
        <w:rPr>
          <w:rFonts w:cs="Times New Roman"/>
          <w:lang w:val="en-US" w:eastAsia="zh-CN" w:bidi="ar"/>
        </w:rPr>
        <w:t>mở</w:t>
      </w:r>
      <w:proofErr w:type="spellEnd"/>
      <w:r w:rsidR="005D75D1" w:rsidRPr="3DC69DAB">
        <w:rPr>
          <w:rFonts w:cs="Times New Roman"/>
          <w:lang w:val="en-US" w:eastAsia="zh-CN" w:bidi="ar"/>
        </w:rPr>
        <w:t xml:space="preserve"> data flow design surface. </w:t>
      </w:r>
    </w:p>
    <w:p w14:paraId="76DD981B" w14:textId="77777777" w:rsidR="00D377A8" w:rsidRDefault="005D75D1">
      <w:pPr>
        <w:spacing w:line="273" w:lineRule="auto"/>
        <w:jc w:val="both"/>
        <w:rPr>
          <w:rFonts w:cs="Times New Roman"/>
          <w:szCs w:val="24"/>
          <w:lang w:val="en-US" w:eastAsia="zh-CN" w:bidi="ar"/>
        </w:rPr>
      </w:pPr>
      <w:r w:rsidRPr="3DC69DAB">
        <w:rPr>
          <w:rFonts w:cs="Times New Roman"/>
          <w:lang w:val="en-US" w:eastAsia="zh-CN" w:bidi="ar"/>
        </w:rPr>
        <w:t>+ Source Assistant:</w:t>
      </w:r>
    </w:p>
    <w:p w14:paraId="2E213028" w14:textId="03FB8998" w:rsidR="00D377A8" w:rsidRDefault="00CD0D02">
      <w:pPr>
        <w:jc w:val="both"/>
      </w:pPr>
      <w:r>
        <w:rPr>
          <w:noProof/>
        </w:rPr>
        <w:drawing>
          <wp:inline distT="0" distB="0" distL="0" distR="0" wp14:anchorId="4855D50A" wp14:editId="029C5113">
            <wp:extent cx="4921930" cy="4848224"/>
            <wp:effectExtent l="0" t="0" r="0" b="0"/>
            <wp:docPr id="2006114322" name="Picture 2006114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930" cy="484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3B2F" w14:textId="77777777" w:rsidR="00D377A8" w:rsidRDefault="005D75D1">
      <w:pPr>
        <w:jc w:val="both"/>
        <w:rPr>
          <w:rFonts w:cs="Times New Roman"/>
          <w:szCs w:val="24"/>
          <w:lang w:val="en-US"/>
        </w:rPr>
      </w:pPr>
      <w:r w:rsidRPr="2EBF1713">
        <w:rPr>
          <w:rFonts w:cs="Times New Roman"/>
          <w:lang w:val="en-US"/>
        </w:rPr>
        <w:t>+ Slowly Changing Dimension:</w:t>
      </w:r>
    </w:p>
    <w:p w14:paraId="43884CF2" w14:textId="63DA49BC" w:rsidR="00D377A8" w:rsidRDefault="7F2DC3CD">
      <w:pPr>
        <w:jc w:val="both"/>
      </w:pPr>
      <w:r>
        <w:rPr>
          <w:noProof/>
        </w:rPr>
        <w:lastRenderedPageBreak/>
        <w:drawing>
          <wp:inline distT="0" distB="0" distL="0" distR="0" wp14:anchorId="653BAAF8" wp14:editId="7B3D6334">
            <wp:extent cx="5724524" cy="5067298"/>
            <wp:effectExtent l="0" t="0" r="0" b="0"/>
            <wp:docPr id="1037018407" name="Picture 1037018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B5B5" w14:textId="77777777" w:rsidR="00D377A8" w:rsidRDefault="00D377A8">
      <w:pPr>
        <w:jc w:val="both"/>
        <w:rPr>
          <w:szCs w:val="24"/>
        </w:rPr>
      </w:pPr>
    </w:p>
    <w:p w14:paraId="1FD3B9C5" w14:textId="77777777" w:rsidR="00D377A8" w:rsidRDefault="005D75D1">
      <w:pPr>
        <w:jc w:val="both"/>
        <w:rPr>
          <w:szCs w:val="24"/>
        </w:rPr>
      </w:pPr>
      <w:r w:rsidRPr="5B3E032A">
        <w:rPr>
          <w:rFonts w:cs="Times New Roman"/>
          <w:lang w:val="en-US" w:eastAsia="zh-CN"/>
        </w:rPr>
        <w:t xml:space="preserve">+ Sau </w:t>
      </w:r>
      <w:proofErr w:type="spellStart"/>
      <w:r w:rsidRPr="5B3E032A">
        <w:rPr>
          <w:rFonts w:cs="Times New Roman"/>
          <w:lang w:val="en-US" w:eastAsia="zh-CN"/>
        </w:rPr>
        <w:t>khi</w:t>
      </w:r>
      <w:proofErr w:type="spellEnd"/>
      <w:r w:rsidRPr="5B3E032A">
        <w:rPr>
          <w:rFonts w:cs="Times New Roman"/>
          <w:lang w:val="en-US" w:eastAsia="zh-CN"/>
        </w:rPr>
        <w:t xml:space="preserve"> </w:t>
      </w:r>
      <w:proofErr w:type="spellStart"/>
      <w:r w:rsidRPr="5B3E032A">
        <w:rPr>
          <w:rFonts w:cs="Times New Roman"/>
          <w:lang w:val="en-US" w:eastAsia="zh-CN"/>
        </w:rPr>
        <w:t>cấu</w:t>
      </w:r>
      <w:proofErr w:type="spellEnd"/>
      <w:r w:rsidRPr="5B3E032A">
        <w:rPr>
          <w:rFonts w:cs="Times New Roman"/>
          <w:lang w:val="en-US" w:eastAsia="zh-CN"/>
        </w:rPr>
        <w:t xml:space="preserve"> </w:t>
      </w:r>
      <w:proofErr w:type="spellStart"/>
      <w:r w:rsidRPr="5B3E032A">
        <w:rPr>
          <w:rFonts w:cs="Times New Roman"/>
          <w:lang w:val="en-US" w:eastAsia="zh-CN"/>
        </w:rPr>
        <w:t>hình</w:t>
      </w:r>
      <w:proofErr w:type="spellEnd"/>
      <w:r w:rsidRPr="5B3E032A">
        <w:rPr>
          <w:rFonts w:cs="Times New Roman"/>
          <w:lang w:val="en-US" w:eastAsia="zh-CN"/>
        </w:rPr>
        <w:t xml:space="preserve"> </w:t>
      </w:r>
      <w:proofErr w:type="spellStart"/>
      <w:r w:rsidRPr="5B3E032A">
        <w:rPr>
          <w:rFonts w:cs="Times New Roman"/>
          <w:lang w:val="en-US" w:eastAsia="zh-CN"/>
        </w:rPr>
        <w:t>xong</w:t>
      </w:r>
      <w:proofErr w:type="spellEnd"/>
      <w:r w:rsidRPr="5B3E032A">
        <w:rPr>
          <w:rFonts w:cs="Times New Roman"/>
          <w:lang w:val="en-US" w:eastAsia="zh-CN"/>
        </w:rPr>
        <w:t xml:space="preserve"> ta </w:t>
      </w:r>
      <w:proofErr w:type="spellStart"/>
      <w:r w:rsidRPr="5B3E032A">
        <w:rPr>
          <w:rFonts w:cs="Times New Roman"/>
          <w:lang w:val="en-US" w:eastAsia="zh-CN"/>
        </w:rPr>
        <w:t>được</w:t>
      </w:r>
      <w:proofErr w:type="spellEnd"/>
      <w:r w:rsidRPr="5B3E032A">
        <w:rPr>
          <w:rFonts w:cs="Times New Roman"/>
          <w:lang w:val="en-US" w:eastAsia="zh-CN"/>
        </w:rPr>
        <w:t>:</w:t>
      </w:r>
    </w:p>
    <w:p w14:paraId="188A8C51" w14:textId="484B9002" w:rsidR="00D377A8" w:rsidRDefault="692AEDA1">
      <w:pPr>
        <w:jc w:val="both"/>
      </w:pPr>
      <w:r>
        <w:rPr>
          <w:noProof/>
        </w:rPr>
        <w:lastRenderedPageBreak/>
        <w:drawing>
          <wp:inline distT="0" distB="0" distL="0" distR="0" wp14:anchorId="7409EED5" wp14:editId="0733336C">
            <wp:extent cx="5724524" cy="3514725"/>
            <wp:effectExtent l="0" t="0" r="0" b="0"/>
            <wp:docPr id="1026143800" name="Picture 102614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B96C" w14:textId="77777777" w:rsidR="00D377A8" w:rsidRDefault="00D377A8">
      <w:pPr>
        <w:jc w:val="both"/>
      </w:pPr>
    </w:p>
    <w:p w14:paraId="26172E57" w14:textId="486F254F" w:rsidR="00D377A8" w:rsidRDefault="005D75D1">
      <w:pPr>
        <w:pStyle w:val="Heading3"/>
        <w:jc w:val="both"/>
        <w:rPr>
          <w:lang w:val="en-US" w:eastAsia="zh-CN"/>
        </w:rPr>
      </w:pPr>
      <w:bookmarkStart w:id="251" w:name="_Toc8899"/>
      <w:bookmarkStart w:id="252" w:name="_Toc19226"/>
      <w:bookmarkStart w:id="253" w:name="_Toc8464"/>
      <w:bookmarkStart w:id="254" w:name="_Toc27461"/>
      <w:bookmarkStart w:id="255" w:name="_Toc27594"/>
      <w:bookmarkStart w:id="256" w:name="_Toc6223"/>
      <w:bookmarkStart w:id="257" w:name="_Toc23534"/>
      <w:bookmarkStart w:id="258" w:name="_Toc4249"/>
      <w:bookmarkStart w:id="259" w:name="_Toc167362139"/>
      <w:r>
        <w:rPr>
          <w:lang w:val="en-US" w:eastAsia="zh-CN"/>
        </w:rPr>
        <w:t>3.3.</w:t>
      </w:r>
      <w:proofErr w:type="gramStart"/>
      <w:r>
        <w:rPr>
          <w:lang w:val="en-US" w:eastAsia="zh-CN"/>
        </w:rPr>
        <w:t>4.</w:t>
      </w:r>
      <w:r w:rsidR="00051097">
        <w:rPr>
          <w:lang w:val="en-US" w:eastAsia="zh-CN"/>
        </w:rPr>
        <w:t>Order</w:t>
      </w:r>
      <w:proofErr w:type="gramEnd"/>
      <w:r>
        <w:rPr>
          <w:lang w:val="en-US" w:eastAsia="zh-CN"/>
        </w:rPr>
        <w:t xml:space="preserve"> Dimension</w:t>
      </w:r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</w:p>
    <w:p w14:paraId="62598BBB" w14:textId="77777777" w:rsidR="00D377A8" w:rsidRDefault="005D75D1">
      <w:pPr>
        <w:pStyle w:val="Heading4"/>
        <w:jc w:val="both"/>
        <w:rPr>
          <w:color w:val="auto"/>
          <w:lang w:val="en-US" w:eastAsia="zh-CN"/>
        </w:rPr>
      </w:pPr>
      <w:bookmarkStart w:id="260" w:name="_Toc2499"/>
      <w:bookmarkStart w:id="261" w:name="_Toc167362140"/>
      <w:r>
        <w:rPr>
          <w:color w:val="auto"/>
          <w:lang w:val="en-US" w:eastAsia="zh-CN"/>
        </w:rPr>
        <w:t xml:space="preserve">3.3.4.1. 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Source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Stage</w:t>
      </w:r>
      <w:bookmarkEnd w:id="260"/>
      <w:bookmarkEnd w:id="261"/>
    </w:p>
    <w:p w14:paraId="205273C1" w14:textId="77777777" w:rsidR="00D377A8" w:rsidRDefault="005D75D1">
      <w:pPr>
        <w:jc w:val="both"/>
        <w:rPr>
          <w:rFonts w:cs="Times New Roman"/>
          <w:b/>
          <w:sz w:val="22"/>
          <w:lang w:val="en-US"/>
        </w:rPr>
      </w:pPr>
      <w:r>
        <w:rPr>
          <w:rFonts w:eastAsia="SimSun" w:cs="Times New Roman"/>
          <w:color w:val="000000"/>
          <w:sz w:val="22"/>
          <w:lang w:val="en-US" w:eastAsia="zh-CN" w:bidi="ar"/>
        </w:rPr>
        <w:t xml:space="preserve">- </w:t>
      </w:r>
      <w:r>
        <w:rPr>
          <w:rFonts w:cs="Times New Roman"/>
          <w:sz w:val="22"/>
        </w:rPr>
        <w:t xml:space="preserve">Double-click </w:t>
      </w:r>
      <w:r>
        <w:rPr>
          <w:rFonts w:cs="Times New Roman"/>
          <w:b/>
          <w:sz w:val="22"/>
        </w:rPr>
        <w:t xml:space="preserve">DF - Stage </w:t>
      </w:r>
      <w:r>
        <w:rPr>
          <w:rFonts w:eastAsia="SimSun" w:cs="Times New Roman"/>
          <w:b/>
          <w:bCs/>
          <w:color w:val="000000"/>
          <w:sz w:val="22"/>
          <w:lang w:val="en-US" w:eastAsia="zh-CN" w:bidi="ar"/>
        </w:rPr>
        <w:t>Customer</w:t>
      </w:r>
      <w:r>
        <w:rPr>
          <w:rFonts w:cs="Times New Roman"/>
          <w:b/>
          <w:sz w:val="22"/>
          <w:lang w:val="en-US"/>
        </w:rPr>
        <w:t xml:space="preserve"> </w:t>
      </w:r>
      <w:r>
        <w:rPr>
          <w:rFonts w:cs="Times New Roman"/>
          <w:sz w:val="22"/>
        </w:rPr>
        <w:t>task để mở nó trong</w:t>
      </w:r>
      <w:r>
        <w:rPr>
          <w:rFonts w:cs="Times New Roman"/>
          <w:sz w:val="22"/>
          <w:lang w:val="en-US"/>
        </w:rPr>
        <w:t xml:space="preserve"> </w:t>
      </w:r>
      <w:r>
        <w:rPr>
          <w:rFonts w:cs="Times New Roman"/>
          <w:b/>
          <w:sz w:val="22"/>
        </w:rPr>
        <w:t>Data Flow design surface</w:t>
      </w:r>
      <w:r>
        <w:rPr>
          <w:rFonts w:cs="Times New Roman"/>
          <w:b/>
          <w:sz w:val="22"/>
          <w:lang w:val="en-US"/>
        </w:rPr>
        <w:t>:</w:t>
      </w:r>
    </w:p>
    <w:p w14:paraId="162F7F65" w14:textId="77777777" w:rsidR="00D377A8" w:rsidRDefault="005D75D1">
      <w:pPr>
        <w:jc w:val="both"/>
        <w:rPr>
          <w:rFonts w:cs="Times New Roman"/>
          <w:bCs/>
          <w:sz w:val="22"/>
          <w:lang w:val="en-US"/>
        </w:rPr>
      </w:pPr>
      <w:r>
        <w:rPr>
          <w:rFonts w:cs="Times New Roman"/>
          <w:bCs/>
          <w:sz w:val="22"/>
          <w:lang w:val="en-US"/>
        </w:rPr>
        <w:t xml:space="preserve">- </w:t>
      </w:r>
      <w:proofErr w:type="spellStart"/>
      <w:r>
        <w:rPr>
          <w:rFonts w:cs="Times New Roman"/>
          <w:bCs/>
          <w:sz w:val="22"/>
          <w:lang w:val="en-US"/>
        </w:rPr>
        <w:t>Tạo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r>
        <w:rPr>
          <w:rFonts w:cs="Times New Roman"/>
          <w:b/>
          <w:sz w:val="22"/>
          <w:lang w:val="en-US"/>
        </w:rPr>
        <w:t>Source Assistant</w:t>
      </w:r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và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r>
        <w:rPr>
          <w:rFonts w:cs="Times New Roman"/>
          <w:b/>
          <w:sz w:val="22"/>
          <w:lang w:val="en-US"/>
        </w:rPr>
        <w:t>Destination Assistant</w:t>
      </w:r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và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cấu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hình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chúng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như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sau</w:t>
      </w:r>
      <w:proofErr w:type="spellEnd"/>
      <w:r>
        <w:rPr>
          <w:rFonts w:cs="Times New Roman"/>
          <w:bCs/>
          <w:sz w:val="22"/>
          <w:lang w:val="en-US"/>
        </w:rPr>
        <w:t>:</w:t>
      </w:r>
    </w:p>
    <w:p w14:paraId="3736F5B9" w14:textId="77777777" w:rsidR="00D377A8" w:rsidRDefault="005D75D1">
      <w:pPr>
        <w:jc w:val="both"/>
        <w:rPr>
          <w:rFonts w:cs="Times New Roman"/>
          <w:bCs/>
          <w:sz w:val="22"/>
          <w:lang w:val="en-US"/>
        </w:rPr>
      </w:pPr>
      <w:r>
        <w:rPr>
          <w:rFonts w:cs="Times New Roman"/>
          <w:bCs/>
          <w:sz w:val="22"/>
          <w:lang w:val="en-US"/>
        </w:rPr>
        <w:t>+ Source Assistant:</w:t>
      </w:r>
    </w:p>
    <w:p w14:paraId="527D7E3E" w14:textId="6C38F813" w:rsidR="00D377A8" w:rsidRDefault="00E86AF1">
      <w:pPr>
        <w:jc w:val="both"/>
        <w:rPr>
          <w:sz w:val="22"/>
          <w:lang w:val="en-US"/>
        </w:rPr>
      </w:pPr>
      <w:r w:rsidRPr="00E86AF1">
        <w:rPr>
          <w:noProof/>
          <w:sz w:val="22"/>
          <w:lang w:val="en-US"/>
        </w:rPr>
        <w:lastRenderedPageBreak/>
        <w:drawing>
          <wp:inline distT="0" distB="0" distL="0" distR="0" wp14:anchorId="5AD975D1" wp14:editId="076574F6">
            <wp:extent cx="5733415" cy="5713095"/>
            <wp:effectExtent l="0" t="0" r="63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E7AB" w14:textId="77777777" w:rsidR="00D377A8" w:rsidRDefault="005D75D1">
      <w:pPr>
        <w:spacing w:line="273" w:lineRule="auto"/>
        <w:jc w:val="both"/>
        <w:rPr>
          <w:rFonts w:cs="Times New Roman"/>
          <w:bCs/>
          <w:sz w:val="22"/>
          <w:lang w:val="en-US" w:eastAsia="zh-CN" w:bidi="ar"/>
        </w:rPr>
      </w:pPr>
      <w:r>
        <w:rPr>
          <w:rFonts w:cs="Times New Roman"/>
          <w:sz w:val="22"/>
          <w:lang w:val="en-US"/>
        </w:rPr>
        <w:t xml:space="preserve">+ </w:t>
      </w:r>
      <w:r>
        <w:rPr>
          <w:rFonts w:cs="Times New Roman"/>
          <w:bCs/>
          <w:sz w:val="22"/>
          <w:lang w:val="en-US" w:eastAsia="zh-CN" w:bidi="ar"/>
        </w:rPr>
        <w:t>Destination Assistant:</w:t>
      </w:r>
    </w:p>
    <w:p w14:paraId="27A4481D" w14:textId="30F6D406" w:rsidR="00D377A8" w:rsidRDefault="00F41A77">
      <w:pPr>
        <w:jc w:val="both"/>
        <w:rPr>
          <w:sz w:val="22"/>
        </w:rPr>
      </w:pPr>
      <w:r w:rsidRPr="00F41A77">
        <w:rPr>
          <w:noProof/>
          <w:sz w:val="22"/>
        </w:rPr>
        <w:lastRenderedPageBreak/>
        <w:drawing>
          <wp:inline distT="0" distB="0" distL="0" distR="0" wp14:anchorId="0830B004" wp14:editId="0061BA43">
            <wp:extent cx="5733415" cy="565975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13EE" w14:textId="77777777" w:rsidR="00900C86" w:rsidRDefault="00900C86">
      <w:pPr>
        <w:jc w:val="both"/>
        <w:rPr>
          <w:sz w:val="22"/>
        </w:rPr>
      </w:pPr>
    </w:p>
    <w:p w14:paraId="646F54D4" w14:textId="0140E2C8" w:rsidR="00D377A8" w:rsidRDefault="00F41A77">
      <w:pPr>
        <w:jc w:val="both"/>
        <w:rPr>
          <w:sz w:val="22"/>
        </w:rPr>
      </w:pPr>
      <w:r w:rsidRPr="00F41A77">
        <w:rPr>
          <w:noProof/>
          <w:sz w:val="22"/>
        </w:rPr>
        <w:lastRenderedPageBreak/>
        <w:drawing>
          <wp:inline distT="0" distB="0" distL="0" distR="0" wp14:anchorId="3148CAA1" wp14:editId="56A226BF">
            <wp:extent cx="5733415" cy="5686425"/>
            <wp:effectExtent l="0" t="0" r="63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301F" w14:textId="77777777" w:rsidR="00D377A8" w:rsidRDefault="00D377A8">
      <w:pPr>
        <w:jc w:val="both"/>
        <w:rPr>
          <w:rFonts w:cs="Times New Roman"/>
          <w:sz w:val="22"/>
          <w:lang w:val="en-US" w:eastAsia="zh-CN"/>
        </w:rPr>
      </w:pPr>
    </w:p>
    <w:p w14:paraId="5440C657" w14:textId="77777777" w:rsidR="00D377A8" w:rsidRDefault="005D75D1">
      <w:pPr>
        <w:jc w:val="both"/>
        <w:rPr>
          <w:rFonts w:cs="Times New Roman"/>
          <w:sz w:val="22"/>
          <w:lang w:val="en-US" w:eastAsia="zh-CN"/>
        </w:rPr>
      </w:pPr>
      <w:r>
        <w:rPr>
          <w:rFonts w:cs="Times New Roman"/>
          <w:sz w:val="22"/>
          <w:lang w:val="en-US" w:eastAsia="zh-CN"/>
        </w:rPr>
        <w:t xml:space="preserve">+ Sau </w:t>
      </w:r>
      <w:proofErr w:type="spellStart"/>
      <w:r>
        <w:rPr>
          <w:rFonts w:cs="Times New Roman"/>
          <w:sz w:val="22"/>
          <w:lang w:val="en-US" w:eastAsia="zh-CN"/>
        </w:rPr>
        <w:t>khi</w:t>
      </w:r>
      <w:proofErr w:type="spellEnd"/>
      <w:r>
        <w:rPr>
          <w:rFonts w:cs="Times New Roman"/>
          <w:sz w:val="22"/>
          <w:lang w:val="en-US" w:eastAsia="zh-CN"/>
        </w:rPr>
        <w:t xml:space="preserve"> </w:t>
      </w:r>
      <w:proofErr w:type="spellStart"/>
      <w:r>
        <w:rPr>
          <w:rFonts w:cs="Times New Roman"/>
          <w:sz w:val="22"/>
          <w:lang w:val="en-US" w:eastAsia="zh-CN"/>
        </w:rPr>
        <w:t>cấu</w:t>
      </w:r>
      <w:proofErr w:type="spellEnd"/>
      <w:r>
        <w:rPr>
          <w:rFonts w:cs="Times New Roman"/>
          <w:sz w:val="22"/>
          <w:lang w:val="en-US" w:eastAsia="zh-CN"/>
        </w:rPr>
        <w:t xml:space="preserve"> </w:t>
      </w:r>
      <w:proofErr w:type="spellStart"/>
      <w:r>
        <w:rPr>
          <w:rFonts w:cs="Times New Roman"/>
          <w:sz w:val="22"/>
          <w:lang w:val="en-US" w:eastAsia="zh-CN"/>
        </w:rPr>
        <w:t>hình</w:t>
      </w:r>
      <w:proofErr w:type="spellEnd"/>
      <w:r>
        <w:rPr>
          <w:rFonts w:cs="Times New Roman"/>
          <w:sz w:val="22"/>
          <w:lang w:val="en-US" w:eastAsia="zh-CN"/>
        </w:rPr>
        <w:t xml:space="preserve"> </w:t>
      </w:r>
      <w:proofErr w:type="spellStart"/>
      <w:r>
        <w:rPr>
          <w:rFonts w:cs="Times New Roman"/>
          <w:sz w:val="22"/>
          <w:lang w:val="en-US" w:eastAsia="zh-CN"/>
        </w:rPr>
        <w:t>xong</w:t>
      </w:r>
      <w:proofErr w:type="spellEnd"/>
      <w:r>
        <w:rPr>
          <w:rFonts w:cs="Times New Roman"/>
          <w:sz w:val="22"/>
          <w:lang w:val="en-US" w:eastAsia="zh-CN"/>
        </w:rPr>
        <w:t xml:space="preserve"> ta </w:t>
      </w:r>
      <w:proofErr w:type="spellStart"/>
      <w:r>
        <w:rPr>
          <w:rFonts w:cs="Times New Roman"/>
          <w:sz w:val="22"/>
          <w:lang w:val="en-US" w:eastAsia="zh-CN"/>
        </w:rPr>
        <w:t>được</w:t>
      </w:r>
      <w:proofErr w:type="spellEnd"/>
      <w:r>
        <w:rPr>
          <w:rFonts w:cs="Times New Roman"/>
          <w:sz w:val="22"/>
          <w:lang w:val="en-US" w:eastAsia="zh-CN"/>
        </w:rPr>
        <w:t>:</w:t>
      </w:r>
    </w:p>
    <w:p w14:paraId="5405D078" w14:textId="2B83B1E1" w:rsidR="00D377A8" w:rsidRDefault="00592A4F">
      <w:pPr>
        <w:jc w:val="both"/>
        <w:rPr>
          <w:rFonts w:cs="Times New Roman"/>
          <w:sz w:val="22"/>
          <w:lang w:val="en-US" w:eastAsia="zh-CN"/>
        </w:rPr>
      </w:pPr>
      <w:r w:rsidRPr="00592A4F">
        <w:rPr>
          <w:rFonts w:cs="Times New Roman"/>
          <w:noProof/>
          <w:sz w:val="22"/>
          <w:lang w:val="en-US" w:eastAsia="zh-CN"/>
        </w:rPr>
        <w:drawing>
          <wp:inline distT="0" distB="0" distL="0" distR="0" wp14:anchorId="764BC2B3" wp14:editId="5379558C">
            <wp:extent cx="2943636" cy="1991003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75C4" w14:textId="77777777" w:rsidR="00D377A8" w:rsidRDefault="005D75D1">
      <w:pPr>
        <w:pStyle w:val="Heading4"/>
        <w:jc w:val="both"/>
        <w:rPr>
          <w:color w:val="auto"/>
          <w:lang w:val="en-US" w:eastAsia="zh-CN"/>
        </w:rPr>
      </w:pPr>
      <w:bookmarkStart w:id="262" w:name="_Toc4648"/>
      <w:bookmarkStart w:id="263" w:name="_Toc167362141"/>
      <w:r>
        <w:rPr>
          <w:color w:val="auto"/>
          <w:lang w:val="en-US" w:eastAsia="zh-CN"/>
        </w:rPr>
        <w:t xml:space="preserve">3.3.4.2. 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Stage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Dimension</w:t>
      </w:r>
      <w:bookmarkEnd w:id="262"/>
      <w:bookmarkEnd w:id="263"/>
    </w:p>
    <w:p w14:paraId="7E81C8CD" w14:textId="5A250ED3" w:rsidR="00D377A8" w:rsidRDefault="005D75D1">
      <w:pPr>
        <w:spacing w:line="273" w:lineRule="auto"/>
        <w:jc w:val="both"/>
        <w:rPr>
          <w:rFonts w:cs="Times New Roman"/>
          <w:szCs w:val="24"/>
          <w:lang w:val="en-US" w:eastAsia="zh-CN" w:bidi="ar"/>
        </w:rPr>
      </w:pPr>
      <w:r>
        <w:rPr>
          <w:rFonts w:cs="Times New Roman"/>
          <w:szCs w:val="24"/>
          <w:lang w:val="en-US" w:eastAsia="zh-CN" w:bidi="ar"/>
        </w:rPr>
        <w:t xml:space="preserve">- Double-click </w:t>
      </w:r>
      <w:proofErr w:type="spellStart"/>
      <w:r>
        <w:rPr>
          <w:rFonts w:cs="Times New Roman"/>
          <w:szCs w:val="24"/>
          <w:lang w:val="en-US" w:eastAsia="zh-CN" w:bidi="ar"/>
        </w:rPr>
        <w:t>vào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r>
        <w:rPr>
          <w:rFonts w:cs="Times New Roman"/>
          <w:b/>
          <w:szCs w:val="24"/>
          <w:lang w:val="en-US" w:eastAsia="zh-CN" w:bidi="ar"/>
        </w:rPr>
        <w:t xml:space="preserve">DF - Load to </w:t>
      </w:r>
      <w:proofErr w:type="spellStart"/>
      <w:r>
        <w:rPr>
          <w:rFonts w:cs="Times New Roman"/>
          <w:b/>
          <w:szCs w:val="24"/>
          <w:lang w:val="en-US" w:eastAsia="zh-CN" w:bidi="ar"/>
        </w:rPr>
        <w:t>Dim</w:t>
      </w:r>
      <w:r w:rsidR="00A95608"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Order</w:t>
      </w:r>
      <w:proofErr w:type="spellEnd"/>
      <w:r>
        <w:rPr>
          <w:rFonts w:cs="Times New Roman"/>
          <w:b/>
          <w:szCs w:val="24"/>
          <w:lang w:val="en-US" w:eastAsia="zh-CN" w:bidi="ar"/>
        </w:rPr>
        <w:t xml:space="preserve"> </w:t>
      </w:r>
      <w:r>
        <w:rPr>
          <w:rFonts w:cs="Times New Roman"/>
          <w:szCs w:val="24"/>
          <w:lang w:val="en-US" w:eastAsia="zh-CN" w:bidi="ar"/>
        </w:rPr>
        <w:t xml:space="preserve">task </w:t>
      </w:r>
      <w:proofErr w:type="spellStart"/>
      <w:r>
        <w:rPr>
          <w:rFonts w:cs="Times New Roman"/>
          <w:szCs w:val="24"/>
          <w:lang w:val="en-US" w:eastAsia="zh-CN" w:bidi="ar"/>
        </w:rPr>
        <w:t>để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mở</w:t>
      </w:r>
      <w:proofErr w:type="spellEnd"/>
      <w:r>
        <w:rPr>
          <w:rFonts w:cs="Times New Roman"/>
          <w:szCs w:val="24"/>
          <w:lang w:val="en-US" w:eastAsia="zh-CN" w:bidi="ar"/>
        </w:rPr>
        <w:t xml:space="preserve"> data flow design surface. </w:t>
      </w:r>
    </w:p>
    <w:p w14:paraId="54015031" w14:textId="77777777" w:rsidR="00D377A8" w:rsidRDefault="005D75D1">
      <w:pPr>
        <w:spacing w:line="273" w:lineRule="auto"/>
        <w:jc w:val="both"/>
        <w:rPr>
          <w:rFonts w:cs="Times New Roman"/>
          <w:szCs w:val="24"/>
          <w:lang w:val="en-US" w:eastAsia="zh-CN" w:bidi="ar"/>
        </w:rPr>
      </w:pPr>
      <w:r>
        <w:rPr>
          <w:rFonts w:cs="Times New Roman"/>
          <w:bCs/>
          <w:szCs w:val="24"/>
          <w:lang w:val="en-US" w:eastAsia="zh-CN" w:bidi="ar"/>
        </w:rPr>
        <w:lastRenderedPageBreak/>
        <w:t>+ Source Assistant:</w:t>
      </w:r>
    </w:p>
    <w:p w14:paraId="516E3B0C" w14:textId="56F81EF3" w:rsidR="00D377A8" w:rsidRDefault="00AD7DD3">
      <w:pPr>
        <w:spacing w:line="273" w:lineRule="auto"/>
        <w:jc w:val="both"/>
        <w:rPr>
          <w:rFonts w:cs="Times New Roman"/>
          <w:sz w:val="23"/>
          <w:szCs w:val="23"/>
          <w:lang w:val="en-US" w:eastAsia="zh-CN" w:bidi="ar"/>
        </w:rPr>
      </w:pPr>
      <w:r w:rsidRPr="00AD7DD3">
        <w:rPr>
          <w:rFonts w:cs="Times New Roman"/>
          <w:noProof/>
          <w:sz w:val="23"/>
          <w:szCs w:val="23"/>
          <w:lang w:val="en-US" w:eastAsia="zh-CN" w:bidi="ar"/>
        </w:rPr>
        <w:drawing>
          <wp:inline distT="0" distB="0" distL="0" distR="0" wp14:anchorId="07C83669" wp14:editId="657ABBB4">
            <wp:extent cx="5733415" cy="564578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0DA2" w14:textId="77777777" w:rsidR="00D377A8" w:rsidRDefault="005D75D1">
      <w:pPr>
        <w:spacing w:line="273" w:lineRule="auto"/>
        <w:jc w:val="both"/>
        <w:rPr>
          <w:rFonts w:cs="Times New Roman"/>
          <w:sz w:val="22"/>
          <w:lang w:val="en-US" w:eastAsia="zh-CN" w:bidi="ar"/>
        </w:rPr>
      </w:pPr>
      <w:r>
        <w:rPr>
          <w:rFonts w:cs="Times New Roman"/>
          <w:sz w:val="22"/>
          <w:lang w:val="en-US" w:eastAsia="zh-CN" w:bidi="ar"/>
        </w:rPr>
        <w:t>+ Slowly Changing Dimension:</w:t>
      </w:r>
    </w:p>
    <w:p w14:paraId="7103C442" w14:textId="0A82D195" w:rsidR="00D377A8" w:rsidRDefault="00725F41">
      <w:pPr>
        <w:spacing w:line="273" w:lineRule="auto"/>
        <w:jc w:val="both"/>
        <w:rPr>
          <w:sz w:val="22"/>
          <w:lang w:val="en-US"/>
        </w:rPr>
      </w:pPr>
      <w:r w:rsidRPr="00725F41">
        <w:rPr>
          <w:noProof/>
          <w:sz w:val="22"/>
          <w:lang w:val="en-US"/>
        </w:rPr>
        <w:lastRenderedPageBreak/>
        <w:drawing>
          <wp:inline distT="0" distB="0" distL="0" distR="0" wp14:anchorId="57AEFEA5" wp14:editId="7BA7F98E">
            <wp:extent cx="5733415" cy="4410075"/>
            <wp:effectExtent l="0" t="0" r="63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C05B" w14:textId="77777777" w:rsidR="00725F41" w:rsidRDefault="00725F41">
      <w:pPr>
        <w:spacing w:line="273" w:lineRule="auto"/>
        <w:jc w:val="both"/>
        <w:rPr>
          <w:sz w:val="22"/>
          <w:lang w:val="en-US"/>
        </w:rPr>
      </w:pPr>
    </w:p>
    <w:p w14:paraId="388D11F6" w14:textId="427567C9" w:rsidR="00D377A8" w:rsidRDefault="000E1517">
      <w:pPr>
        <w:spacing w:line="273" w:lineRule="auto"/>
        <w:jc w:val="both"/>
        <w:rPr>
          <w:sz w:val="22"/>
          <w:lang w:val="en-US" w:eastAsia="zh-CN"/>
        </w:rPr>
      </w:pPr>
      <w:r w:rsidRPr="000E1517">
        <w:rPr>
          <w:noProof/>
          <w:sz w:val="22"/>
          <w:lang w:val="en-US" w:eastAsia="zh-CN"/>
        </w:rPr>
        <w:lastRenderedPageBreak/>
        <w:drawing>
          <wp:inline distT="0" distB="0" distL="0" distR="0" wp14:anchorId="2D1B6116" wp14:editId="0D1F38A8">
            <wp:extent cx="5733415" cy="440436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D91F" w14:textId="77777777" w:rsidR="00D377A8" w:rsidRDefault="00D377A8">
      <w:pPr>
        <w:jc w:val="both"/>
        <w:rPr>
          <w:sz w:val="22"/>
          <w:lang w:val="en-US" w:eastAsia="zh-CN"/>
        </w:rPr>
      </w:pPr>
    </w:p>
    <w:p w14:paraId="16F42A12" w14:textId="77777777" w:rsidR="00D377A8" w:rsidRDefault="005D75D1">
      <w:pPr>
        <w:spacing w:line="273" w:lineRule="auto"/>
        <w:jc w:val="both"/>
        <w:rPr>
          <w:rFonts w:cs="Times New Roman"/>
          <w:sz w:val="22"/>
        </w:rPr>
      </w:pPr>
      <w:r>
        <w:rPr>
          <w:rFonts w:cs="Times New Roman"/>
          <w:sz w:val="22"/>
          <w:lang w:val="en-US" w:eastAsia="zh-CN" w:bidi="ar"/>
        </w:rPr>
        <w:t xml:space="preserve">+ Sau </w:t>
      </w:r>
      <w:proofErr w:type="spellStart"/>
      <w:r>
        <w:rPr>
          <w:rFonts w:cs="Times New Roman"/>
          <w:sz w:val="22"/>
          <w:lang w:val="en-US" w:eastAsia="zh-CN" w:bidi="ar"/>
        </w:rPr>
        <w:t>khi</w:t>
      </w:r>
      <w:proofErr w:type="spellEnd"/>
      <w:r>
        <w:rPr>
          <w:rFonts w:cs="Times New Roman"/>
          <w:sz w:val="22"/>
          <w:lang w:val="en-US" w:eastAsia="zh-CN" w:bidi="ar"/>
        </w:rPr>
        <w:t xml:space="preserve"> </w:t>
      </w:r>
      <w:proofErr w:type="spellStart"/>
      <w:r>
        <w:rPr>
          <w:rFonts w:cs="Times New Roman"/>
          <w:sz w:val="22"/>
          <w:lang w:val="en-US" w:eastAsia="zh-CN" w:bidi="ar"/>
        </w:rPr>
        <w:t>cấu</w:t>
      </w:r>
      <w:proofErr w:type="spellEnd"/>
      <w:r>
        <w:rPr>
          <w:rFonts w:cs="Times New Roman"/>
          <w:sz w:val="22"/>
          <w:lang w:val="en-US" w:eastAsia="zh-CN" w:bidi="ar"/>
        </w:rPr>
        <w:t xml:space="preserve"> </w:t>
      </w:r>
      <w:proofErr w:type="spellStart"/>
      <w:r>
        <w:rPr>
          <w:rFonts w:cs="Times New Roman"/>
          <w:sz w:val="22"/>
          <w:lang w:val="en-US" w:eastAsia="zh-CN" w:bidi="ar"/>
        </w:rPr>
        <w:t>hình</w:t>
      </w:r>
      <w:proofErr w:type="spellEnd"/>
      <w:r>
        <w:rPr>
          <w:rFonts w:cs="Times New Roman"/>
          <w:sz w:val="22"/>
          <w:lang w:val="en-US" w:eastAsia="zh-CN" w:bidi="ar"/>
        </w:rPr>
        <w:t xml:space="preserve"> </w:t>
      </w:r>
      <w:proofErr w:type="spellStart"/>
      <w:r>
        <w:rPr>
          <w:rFonts w:cs="Times New Roman"/>
          <w:sz w:val="22"/>
          <w:lang w:val="en-US" w:eastAsia="zh-CN" w:bidi="ar"/>
        </w:rPr>
        <w:t>xong</w:t>
      </w:r>
      <w:proofErr w:type="spellEnd"/>
      <w:r>
        <w:rPr>
          <w:rFonts w:cs="Times New Roman"/>
          <w:sz w:val="22"/>
          <w:lang w:val="en-US" w:eastAsia="zh-CN" w:bidi="ar"/>
        </w:rPr>
        <w:t xml:space="preserve"> ta </w:t>
      </w:r>
      <w:proofErr w:type="spellStart"/>
      <w:r>
        <w:rPr>
          <w:rFonts w:cs="Times New Roman"/>
          <w:sz w:val="22"/>
          <w:lang w:val="en-US" w:eastAsia="zh-CN" w:bidi="ar"/>
        </w:rPr>
        <w:t>được</w:t>
      </w:r>
      <w:proofErr w:type="spellEnd"/>
      <w:r>
        <w:rPr>
          <w:rFonts w:cs="Times New Roman"/>
          <w:sz w:val="22"/>
          <w:lang w:val="en-US" w:eastAsia="zh-CN" w:bidi="ar"/>
        </w:rPr>
        <w:t>:</w:t>
      </w:r>
    </w:p>
    <w:p w14:paraId="2FFEA3AC" w14:textId="367F2F5E" w:rsidR="00D377A8" w:rsidRDefault="00A95608">
      <w:pPr>
        <w:jc w:val="both"/>
        <w:rPr>
          <w:lang w:val="en-US" w:eastAsia="zh-CN"/>
        </w:rPr>
      </w:pPr>
      <w:r w:rsidRPr="00A95608">
        <w:rPr>
          <w:noProof/>
          <w:lang w:val="en-US" w:eastAsia="zh-CN"/>
        </w:rPr>
        <w:drawing>
          <wp:inline distT="0" distB="0" distL="0" distR="0" wp14:anchorId="48490845" wp14:editId="34CF1C6E">
            <wp:extent cx="4334480" cy="2876951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BAA0" w14:textId="77777777" w:rsidR="00D377A8" w:rsidRDefault="00D377A8">
      <w:pPr>
        <w:jc w:val="both"/>
        <w:rPr>
          <w:rFonts w:eastAsia="SimSun" w:cs="Times New Roman"/>
          <w:b/>
          <w:bCs/>
          <w:color w:val="000000"/>
          <w:sz w:val="23"/>
          <w:szCs w:val="23"/>
          <w:lang w:val="en-US" w:eastAsia="zh-CN" w:bidi="ar"/>
        </w:rPr>
      </w:pPr>
    </w:p>
    <w:p w14:paraId="4A2AFC70" w14:textId="6FDD2F18" w:rsidR="00907AC6" w:rsidRDefault="00907AC6">
      <w:pPr>
        <w:jc w:val="both"/>
        <w:rPr>
          <w:rFonts w:eastAsia="SimSun" w:cs="Times New Roman"/>
          <w:b/>
          <w:bCs/>
          <w:color w:val="000000"/>
          <w:sz w:val="23"/>
          <w:szCs w:val="23"/>
          <w:lang w:val="en-US" w:eastAsia="zh-CN" w:bidi="ar"/>
        </w:rPr>
      </w:pPr>
      <w:r w:rsidRPr="00907AC6">
        <w:rPr>
          <w:rFonts w:eastAsia="SimSun" w:cs="Times New Roman"/>
          <w:b/>
          <w:bCs/>
          <w:noProof/>
          <w:color w:val="000000"/>
          <w:sz w:val="23"/>
          <w:szCs w:val="23"/>
          <w:lang w:val="en-US" w:eastAsia="zh-CN" w:bidi="ar"/>
        </w:rPr>
        <w:lastRenderedPageBreak/>
        <w:drawing>
          <wp:inline distT="0" distB="0" distL="0" distR="0" wp14:anchorId="136499A4" wp14:editId="1566EE0A">
            <wp:extent cx="4333875" cy="30003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6E5A" w14:textId="428E6FEC" w:rsidR="00D377A8" w:rsidRDefault="005D75D1">
      <w:pPr>
        <w:pStyle w:val="Heading3"/>
        <w:jc w:val="both"/>
        <w:rPr>
          <w:color w:val="auto"/>
          <w:lang w:val="en-US" w:eastAsia="zh-CN"/>
        </w:rPr>
      </w:pPr>
      <w:bookmarkStart w:id="264" w:name="_Toc9717"/>
      <w:bookmarkStart w:id="265" w:name="_Toc11731"/>
      <w:bookmarkStart w:id="266" w:name="_Toc3511"/>
      <w:bookmarkStart w:id="267" w:name="_Toc231"/>
      <w:bookmarkStart w:id="268" w:name="_Toc20669"/>
      <w:bookmarkStart w:id="269" w:name="_Toc27806"/>
      <w:bookmarkStart w:id="270" w:name="_Toc1841"/>
      <w:bookmarkStart w:id="271" w:name="_Toc18890"/>
      <w:bookmarkStart w:id="272" w:name="_Toc167362142"/>
      <w:r>
        <w:rPr>
          <w:color w:val="auto"/>
          <w:lang w:val="en-US" w:eastAsia="zh-CN"/>
        </w:rPr>
        <w:t>3.3.5.</w:t>
      </w:r>
      <w:r w:rsidR="00051097">
        <w:rPr>
          <w:color w:val="auto"/>
          <w:lang w:val="en-US" w:eastAsia="zh-CN"/>
        </w:rPr>
        <w:t xml:space="preserve"> Order </w:t>
      </w:r>
      <w:r w:rsidR="00A06FCF">
        <w:rPr>
          <w:color w:val="auto"/>
          <w:lang w:val="en-US" w:eastAsia="zh-CN"/>
        </w:rPr>
        <w:t>Detail</w:t>
      </w:r>
      <w:r>
        <w:rPr>
          <w:color w:val="auto"/>
          <w:lang w:val="en-US" w:eastAsia="zh-CN"/>
        </w:rPr>
        <w:t xml:space="preserve"> Dimension</w:t>
      </w:r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</w:p>
    <w:p w14:paraId="256B77EB" w14:textId="77777777" w:rsidR="00D377A8" w:rsidRDefault="005D75D1">
      <w:pPr>
        <w:pStyle w:val="Heading4"/>
        <w:jc w:val="both"/>
        <w:rPr>
          <w:color w:val="auto"/>
          <w:lang w:val="en-US" w:eastAsia="zh-CN"/>
        </w:rPr>
      </w:pPr>
      <w:bookmarkStart w:id="273" w:name="_Toc7644"/>
      <w:bookmarkStart w:id="274" w:name="_Toc167362143"/>
      <w:r>
        <w:rPr>
          <w:color w:val="auto"/>
          <w:lang w:val="en-US" w:eastAsia="zh-CN"/>
        </w:rPr>
        <w:t xml:space="preserve">3.3.5.1. 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Source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Stage</w:t>
      </w:r>
      <w:bookmarkEnd w:id="273"/>
      <w:bookmarkEnd w:id="274"/>
    </w:p>
    <w:p w14:paraId="26E44AB7" w14:textId="77777777" w:rsidR="00D377A8" w:rsidRDefault="005D75D1">
      <w:pPr>
        <w:jc w:val="both"/>
        <w:rPr>
          <w:rFonts w:cs="Times New Roman"/>
          <w:b/>
          <w:szCs w:val="24"/>
          <w:lang w:val="en-US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t xml:space="preserve">- </w:t>
      </w:r>
      <w:r>
        <w:rPr>
          <w:rFonts w:cs="Times New Roman"/>
          <w:szCs w:val="24"/>
        </w:rPr>
        <w:t xml:space="preserve">Double-click </w:t>
      </w:r>
      <w:r>
        <w:rPr>
          <w:rFonts w:cs="Times New Roman"/>
          <w:b/>
          <w:szCs w:val="24"/>
        </w:rPr>
        <w:t xml:space="preserve">DF - Stage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Employee</w:t>
      </w:r>
      <w:r>
        <w:rPr>
          <w:rFonts w:cs="Times New Roman"/>
          <w:b/>
          <w:szCs w:val="24"/>
          <w:lang w:val="en-US"/>
        </w:rPr>
        <w:t xml:space="preserve"> </w:t>
      </w:r>
      <w:r>
        <w:rPr>
          <w:rFonts w:cs="Times New Roman"/>
          <w:szCs w:val="24"/>
        </w:rPr>
        <w:t>task để mở nó trong</w:t>
      </w:r>
      <w:r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b/>
          <w:szCs w:val="24"/>
        </w:rPr>
        <w:t>Data Flow design surface</w:t>
      </w:r>
      <w:r>
        <w:rPr>
          <w:rFonts w:cs="Times New Roman"/>
          <w:b/>
          <w:szCs w:val="24"/>
          <w:lang w:val="en-US"/>
        </w:rPr>
        <w:t>:</w:t>
      </w:r>
    </w:p>
    <w:p w14:paraId="1F1307E1" w14:textId="77777777" w:rsidR="00D377A8" w:rsidRDefault="005D75D1">
      <w:pPr>
        <w:jc w:val="both"/>
        <w:rPr>
          <w:rFonts w:cs="Times New Roman"/>
          <w:bCs/>
          <w:szCs w:val="24"/>
          <w:lang w:val="en-US"/>
        </w:rPr>
      </w:pPr>
      <w:r>
        <w:rPr>
          <w:rFonts w:cs="Times New Roman"/>
          <w:bCs/>
          <w:szCs w:val="24"/>
          <w:lang w:val="en-US"/>
        </w:rPr>
        <w:t xml:space="preserve">- </w:t>
      </w:r>
      <w:proofErr w:type="spellStart"/>
      <w:r>
        <w:rPr>
          <w:rFonts w:cs="Times New Roman"/>
          <w:bCs/>
          <w:szCs w:val="24"/>
          <w:lang w:val="en-US"/>
        </w:rPr>
        <w:t>Tạo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Source Assistant</w:t>
      </w:r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và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r>
        <w:rPr>
          <w:rFonts w:cs="Times New Roman"/>
          <w:b/>
          <w:szCs w:val="24"/>
          <w:lang w:val="en-US"/>
        </w:rPr>
        <w:t>Destination Assistant</w:t>
      </w:r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và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cấu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hình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chúng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như</w:t>
      </w:r>
      <w:proofErr w:type="spellEnd"/>
      <w:r>
        <w:rPr>
          <w:rFonts w:cs="Times New Roman"/>
          <w:bCs/>
          <w:szCs w:val="24"/>
          <w:lang w:val="en-US"/>
        </w:rPr>
        <w:t xml:space="preserve"> </w:t>
      </w:r>
      <w:proofErr w:type="spellStart"/>
      <w:r>
        <w:rPr>
          <w:rFonts w:cs="Times New Roman"/>
          <w:bCs/>
          <w:szCs w:val="24"/>
          <w:lang w:val="en-US"/>
        </w:rPr>
        <w:t>sau</w:t>
      </w:r>
      <w:proofErr w:type="spellEnd"/>
      <w:r>
        <w:rPr>
          <w:rFonts w:cs="Times New Roman"/>
          <w:bCs/>
          <w:szCs w:val="24"/>
          <w:lang w:val="en-US"/>
        </w:rPr>
        <w:t>:</w:t>
      </w:r>
    </w:p>
    <w:p w14:paraId="3821FB76" w14:textId="77777777" w:rsidR="00D377A8" w:rsidRDefault="005D75D1">
      <w:pPr>
        <w:jc w:val="both"/>
        <w:rPr>
          <w:rFonts w:cs="Times New Roman"/>
          <w:bCs/>
          <w:szCs w:val="24"/>
          <w:lang w:val="en-US"/>
        </w:rPr>
      </w:pPr>
      <w:r>
        <w:rPr>
          <w:rFonts w:cs="Times New Roman"/>
          <w:bCs/>
          <w:szCs w:val="24"/>
          <w:lang w:val="en-US"/>
        </w:rPr>
        <w:t>+ Source Assistant:</w:t>
      </w:r>
    </w:p>
    <w:p w14:paraId="0AB8A49A" w14:textId="63A47CC2" w:rsidR="00D377A8" w:rsidRDefault="00C26AB5">
      <w:pPr>
        <w:jc w:val="both"/>
        <w:rPr>
          <w:rFonts w:cs="Times New Roman"/>
          <w:szCs w:val="24"/>
          <w:lang w:val="en-US"/>
        </w:rPr>
      </w:pPr>
      <w:r w:rsidRPr="00C26AB5">
        <w:rPr>
          <w:rFonts w:cs="Times New Roman"/>
          <w:noProof/>
          <w:szCs w:val="24"/>
          <w:lang w:val="en-US"/>
        </w:rPr>
        <w:lastRenderedPageBreak/>
        <w:drawing>
          <wp:inline distT="0" distB="0" distL="0" distR="0" wp14:anchorId="38530D25" wp14:editId="7B438067">
            <wp:extent cx="5733415" cy="566610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6D67" w14:textId="77777777" w:rsidR="00D377A8" w:rsidRDefault="005D75D1">
      <w:pPr>
        <w:spacing w:line="273" w:lineRule="auto"/>
        <w:jc w:val="both"/>
        <w:rPr>
          <w:rFonts w:cs="Times New Roman"/>
          <w:bCs/>
          <w:szCs w:val="24"/>
          <w:lang w:val="en-US" w:eastAsia="zh-CN" w:bidi="ar"/>
        </w:rPr>
      </w:pPr>
      <w:r>
        <w:rPr>
          <w:rFonts w:cs="Times New Roman"/>
          <w:szCs w:val="24"/>
          <w:lang w:val="en-US"/>
        </w:rPr>
        <w:t xml:space="preserve">+ </w:t>
      </w:r>
      <w:r>
        <w:rPr>
          <w:rFonts w:cs="Times New Roman"/>
          <w:bCs/>
          <w:szCs w:val="24"/>
          <w:lang w:val="en-US" w:eastAsia="zh-CN" w:bidi="ar"/>
        </w:rPr>
        <w:t>Destination Assistant:</w:t>
      </w:r>
    </w:p>
    <w:p w14:paraId="6164F0DE" w14:textId="4B629472" w:rsidR="00D377A8" w:rsidRDefault="00D377A8">
      <w:pPr>
        <w:spacing w:line="273" w:lineRule="auto"/>
        <w:jc w:val="both"/>
        <w:rPr>
          <w:szCs w:val="24"/>
        </w:rPr>
      </w:pPr>
    </w:p>
    <w:p w14:paraId="7879566D" w14:textId="2F390AC4" w:rsidR="00D377A8" w:rsidRDefault="00B844DF">
      <w:pPr>
        <w:spacing w:line="273" w:lineRule="auto"/>
        <w:jc w:val="both"/>
        <w:rPr>
          <w:szCs w:val="24"/>
          <w:lang w:val="en-US" w:eastAsia="zh-CN"/>
        </w:rPr>
      </w:pPr>
      <w:r w:rsidRPr="00B844DF">
        <w:rPr>
          <w:noProof/>
          <w:szCs w:val="24"/>
          <w:lang w:val="en-US" w:eastAsia="zh-CN"/>
        </w:rPr>
        <w:lastRenderedPageBreak/>
        <w:drawing>
          <wp:inline distT="0" distB="0" distL="0" distR="0" wp14:anchorId="3A5EC28B" wp14:editId="69537617">
            <wp:extent cx="5733415" cy="563943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955F" w14:textId="77777777" w:rsidR="00D377A8" w:rsidRDefault="005D75D1">
      <w:pPr>
        <w:spacing w:line="273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  <w:lang w:val="en-US" w:eastAsia="zh-CN" w:bidi="ar"/>
        </w:rPr>
        <w:t xml:space="preserve">+ Sau </w:t>
      </w:r>
      <w:proofErr w:type="spellStart"/>
      <w:r>
        <w:rPr>
          <w:rFonts w:cs="Times New Roman"/>
          <w:szCs w:val="24"/>
          <w:lang w:val="en-US" w:eastAsia="zh-CN" w:bidi="ar"/>
        </w:rPr>
        <w:t>khi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cấu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hình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xong</w:t>
      </w:r>
      <w:proofErr w:type="spellEnd"/>
      <w:r>
        <w:rPr>
          <w:rFonts w:cs="Times New Roman"/>
          <w:szCs w:val="24"/>
          <w:lang w:val="en-US" w:eastAsia="zh-CN" w:bidi="ar"/>
        </w:rPr>
        <w:t xml:space="preserve"> ta </w:t>
      </w:r>
      <w:proofErr w:type="spellStart"/>
      <w:r>
        <w:rPr>
          <w:rFonts w:cs="Times New Roman"/>
          <w:szCs w:val="24"/>
          <w:lang w:val="en-US" w:eastAsia="zh-CN" w:bidi="ar"/>
        </w:rPr>
        <w:t>được</w:t>
      </w:r>
      <w:proofErr w:type="spellEnd"/>
      <w:r>
        <w:rPr>
          <w:rFonts w:cs="Times New Roman"/>
          <w:szCs w:val="24"/>
          <w:lang w:val="en-US" w:eastAsia="zh-CN" w:bidi="ar"/>
        </w:rPr>
        <w:t>:</w:t>
      </w:r>
    </w:p>
    <w:p w14:paraId="25704E6E" w14:textId="0203C95B" w:rsidR="00D377A8" w:rsidRDefault="00E5388D">
      <w:pPr>
        <w:spacing w:line="273" w:lineRule="auto"/>
        <w:jc w:val="both"/>
        <w:rPr>
          <w:rFonts w:cs="Times New Roman"/>
          <w:bCs/>
          <w:szCs w:val="24"/>
          <w:lang w:val="en-US" w:eastAsia="zh-CN" w:bidi="ar"/>
        </w:rPr>
      </w:pPr>
      <w:r w:rsidRPr="00E5388D">
        <w:rPr>
          <w:rFonts w:cs="Times New Roman"/>
          <w:bCs/>
          <w:noProof/>
          <w:szCs w:val="24"/>
          <w:lang w:val="en-US" w:eastAsia="zh-CN" w:bidi="ar"/>
        </w:rPr>
        <w:drawing>
          <wp:inline distT="0" distB="0" distL="0" distR="0" wp14:anchorId="66505D68" wp14:editId="341C4536">
            <wp:extent cx="2924583" cy="2667372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A188" w14:textId="77777777" w:rsidR="00D377A8" w:rsidRDefault="00D377A8">
      <w:pPr>
        <w:jc w:val="both"/>
        <w:rPr>
          <w:rFonts w:eastAsia="SimSun" w:cs="Times New Roman"/>
          <w:color w:val="000000"/>
          <w:sz w:val="23"/>
          <w:szCs w:val="23"/>
          <w:lang w:val="en-US" w:eastAsia="zh-CN" w:bidi="ar"/>
        </w:rPr>
      </w:pPr>
    </w:p>
    <w:p w14:paraId="4EAADADD" w14:textId="77777777" w:rsidR="00D377A8" w:rsidRDefault="005D75D1">
      <w:pPr>
        <w:pStyle w:val="Heading4"/>
        <w:jc w:val="both"/>
        <w:rPr>
          <w:rFonts w:eastAsia="SimSun" w:cs="Times New Roman"/>
          <w:bCs/>
          <w:color w:val="auto"/>
          <w:szCs w:val="23"/>
          <w:lang w:val="en-US" w:eastAsia="zh-CN" w:bidi="ar"/>
        </w:rPr>
      </w:pPr>
      <w:bookmarkStart w:id="275" w:name="_Toc11098"/>
      <w:bookmarkStart w:id="276" w:name="_Toc167362144"/>
      <w:r>
        <w:rPr>
          <w:color w:val="auto"/>
          <w:lang w:val="en-US" w:eastAsia="zh-CN"/>
        </w:rPr>
        <w:lastRenderedPageBreak/>
        <w:t xml:space="preserve">3.3.5.2. 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Stage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Dimension</w:t>
      </w:r>
      <w:bookmarkEnd w:id="275"/>
      <w:bookmarkEnd w:id="276"/>
    </w:p>
    <w:p w14:paraId="0B9B1ED0" w14:textId="2BE400D3" w:rsidR="00D377A8" w:rsidRDefault="005D75D1">
      <w:pPr>
        <w:spacing w:line="273" w:lineRule="auto"/>
        <w:jc w:val="both"/>
        <w:rPr>
          <w:rFonts w:cs="Times New Roman"/>
          <w:szCs w:val="24"/>
          <w:lang w:val="en-US" w:eastAsia="zh-CN" w:bidi="ar"/>
        </w:rPr>
      </w:pPr>
      <w:r>
        <w:rPr>
          <w:rFonts w:cs="Times New Roman"/>
          <w:szCs w:val="24"/>
          <w:lang w:val="en-US" w:eastAsia="zh-CN" w:bidi="ar"/>
        </w:rPr>
        <w:t xml:space="preserve">- Double-click </w:t>
      </w:r>
      <w:proofErr w:type="spellStart"/>
      <w:r>
        <w:rPr>
          <w:rFonts w:cs="Times New Roman"/>
          <w:szCs w:val="24"/>
          <w:lang w:val="en-US" w:eastAsia="zh-CN" w:bidi="ar"/>
        </w:rPr>
        <w:t>vào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r>
        <w:rPr>
          <w:rFonts w:cs="Times New Roman"/>
          <w:b/>
          <w:szCs w:val="24"/>
          <w:lang w:val="en-US" w:eastAsia="zh-CN" w:bidi="ar"/>
        </w:rPr>
        <w:t xml:space="preserve">DF - Load to </w:t>
      </w:r>
      <w:proofErr w:type="spellStart"/>
      <w:r>
        <w:rPr>
          <w:rFonts w:cs="Times New Roman"/>
          <w:b/>
          <w:szCs w:val="24"/>
          <w:lang w:val="en-US" w:eastAsia="zh-CN" w:bidi="ar"/>
        </w:rPr>
        <w:t>Dim</w:t>
      </w:r>
      <w:r w:rsidR="00E5388D"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OrderDetail</w:t>
      </w:r>
      <w:proofErr w:type="spellEnd"/>
      <w:r>
        <w:rPr>
          <w:rFonts w:cs="Times New Roman"/>
          <w:b/>
          <w:szCs w:val="24"/>
          <w:lang w:val="en-US" w:eastAsia="zh-CN" w:bidi="ar"/>
        </w:rPr>
        <w:t xml:space="preserve"> </w:t>
      </w:r>
      <w:r>
        <w:rPr>
          <w:rFonts w:cs="Times New Roman"/>
          <w:szCs w:val="24"/>
          <w:lang w:val="en-US" w:eastAsia="zh-CN" w:bidi="ar"/>
        </w:rPr>
        <w:t xml:space="preserve">task </w:t>
      </w:r>
      <w:proofErr w:type="spellStart"/>
      <w:r>
        <w:rPr>
          <w:rFonts w:cs="Times New Roman"/>
          <w:szCs w:val="24"/>
          <w:lang w:val="en-US" w:eastAsia="zh-CN" w:bidi="ar"/>
        </w:rPr>
        <w:t>để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mở</w:t>
      </w:r>
      <w:proofErr w:type="spellEnd"/>
      <w:r>
        <w:rPr>
          <w:rFonts w:cs="Times New Roman"/>
          <w:szCs w:val="24"/>
          <w:lang w:val="en-US" w:eastAsia="zh-CN" w:bidi="ar"/>
        </w:rPr>
        <w:t xml:space="preserve"> data flow design surface. </w:t>
      </w:r>
    </w:p>
    <w:p w14:paraId="58F9D2D3" w14:textId="77777777" w:rsidR="00D377A8" w:rsidRDefault="005D75D1">
      <w:pPr>
        <w:spacing w:line="273" w:lineRule="auto"/>
        <w:jc w:val="both"/>
        <w:rPr>
          <w:rFonts w:cs="Times New Roman"/>
          <w:szCs w:val="24"/>
          <w:lang w:val="en-US" w:eastAsia="zh-CN" w:bidi="ar"/>
        </w:rPr>
      </w:pPr>
      <w:r>
        <w:rPr>
          <w:rFonts w:cs="Times New Roman"/>
          <w:bCs/>
          <w:szCs w:val="24"/>
          <w:lang w:val="en-US" w:eastAsia="zh-CN" w:bidi="ar"/>
        </w:rPr>
        <w:t>+ Source Assistant:</w:t>
      </w:r>
    </w:p>
    <w:p w14:paraId="0319CA83" w14:textId="4D56EAAC" w:rsidR="00D377A8" w:rsidRDefault="00FE47E1">
      <w:pPr>
        <w:spacing w:line="273" w:lineRule="auto"/>
        <w:jc w:val="both"/>
        <w:rPr>
          <w:rFonts w:cs="Times New Roman"/>
          <w:szCs w:val="24"/>
          <w:lang w:val="en-US" w:eastAsia="zh-CN" w:bidi="ar"/>
        </w:rPr>
      </w:pPr>
      <w:r w:rsidRPr="00FE47E1">
        <w:rPr>
          <w:rFonts w:cs="Times New Roman"/>
          <w:noProof/>
          <w:szCs w:val="24"/>
          <w:lang w:val="en-US" w:eastAsia="zh-CN" w:bidi="ar"/>
        </w:rPr>
        <w:drawing>
          <wp:inline distT="0" distB="0" distL="0" distR="0" wp14:anchorId="1A75B356" wp14:editId="2B2C324C">
            <wp:extent cx="5733415" cy="5653405"/>
            <wp:effectExtent l="0" t="0" r="63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BF9C" w14:textId="77777777" w:rsidR="00D377A8" w:rsidRDefault="005D75D1">
      <w:pPr>
        <w:spacing w:line="273" w:lineRule="auto"/>
        <w:jc w:val="both"/>
        <w:rPr>
          <w:szCs w:val="24"/>
        </w:rPr>
      </w:pPr>
      <w:r>
        <w:rPr>
          <w:rFonts w:cs="Times New Roman"/>
          <w:szCs w:val="24"/>
          <w:lang w:val="en-US" w:eastAsia="zh-CN" w:bidi="ar"/>
        </w:rPr>
        <w:t>+ Slowly Changing Dimension:</w:t>
      </w:r>
    </w:p>
    <w:p w14:paraId="73158A1B" w14:textId="6680574E" w:rsidR="00D377A8" w:rsidRDefault="00EB146A">
      <w:pPr>
        <w:spacing w:line="273" w:lineRule="auto"/>
        <w:jc w:val="both"/>
        <w:rPr>
          <w:szCs w:val="24"/>
        </w:rPr>
      </w:pPr>
      <w:r w:rsidRPr="00EB146A">
        <w:rPr>
          <w:noProof/>
          <w:szCs w:val="24"/>
        </w:rPr>
        <w:lastRenderedPageBreak/>
        <w:drawing>
          <wp:inline distT="0" distB="0" distL="0" distR="0" wp14:anchorId="64A2495D" wp14:editId="7B401AA8">
            <wp:extent cx="5733415" cy="440753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14C3" w14:textId="3C1752EC" w:rsidR="00D377A8" w:rsidRDefault="00EB146A">
      <w:pPr>
        <w:spacing w:line="273" w:lineRule="auto"/>
        <w:jc w:val="both"/>
        <w:rPr>
          <w:szCs w:val="24"/>
          <w:lang w:val="en-US" w:eastAsia="zh-CN"/>
        </w:rPr>
      </w:pPr>
      <w:r w:rsidRPr="00EB146A">
        <w:rPr>
          <w:noProof/>
          <w:szCs w:val="24"/>
          <w:lang w:val="en-US" w:eastAsia="zh-CN"/>
        </w:rPr>
        <w:drawing>
          <wp:inline distT="0" distB="0" distL="0" distR="0" wp14:anchorId="65D50BC3" wp14:editId="402F26E5">
            <wp:extent cx="5733415" cy="438594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467F" w14:textId="77777777" w:rsidR="00D377A8" w:rsidRDefault="00D377A8">
      <w:pPr>
        <w:spacing w:line="273" w:lineRule="auto"/>
        <w:jc w:val="both"/>
        <w:rPr>
          <w:rFonts w:cs="Times New Roman"/>
          <w:szCs w:val="24"/>
          <w:lang w:val="en-US" w:eastAsia="zh-CN" w:bidi="ar"/>
        </w:rPr>
      </w:pPr>
    </w:p>
    <w:p w14:paraId="57E23ED1" w14:textId="77777777" w:rsidR="00D377A8" w:rsidRDefault="005D75D1">
      <w:pPr>
        <w:spacing w:line="273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  <w:lang w:val="en-US" w:eastAsia="zh-CN" w:bidi="ar"/>
        </w:rPr>
        <w:t xml:space="preserve">+ Sau </w:t>
      </w:r>
      <w:proofErr w:type="spellStart"/>
      <w:r>
        <w:rPr>
          <w:rFonts w:cs="Times New Roman"/>
          <w:szCs w:val="24"/>
          <w:lang w:val="en-US" w:eastAsia="zh-CN" w:bidi="ar"/>
        </w:rPr>
        <w:t>khi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cấu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hình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xong</w:t>
      </w:r>
      <w:proofErr w:type="spellEnd"/>
      <w:r>
        <w:rPr>
          <w:rFonts w:cs="Times New Roman"/>
          <w:szCs w:val="24"/>
          <w:lang w:val="en-US" w:eastAsia="zh-CN" w:bidi="ar"/>
        </w:rPr>
        <w:t xml:space="preserve"> ta </w:t>
      </w:r>
      <w:proofErr w:type="spellStart"/>
      <w:r>
        <w:rPr>
          <w:rFonts w:cs="Times New Roman"/>
          <w:szCs w:val="24"/>
          <w:lang w:val="en-US" w:eastAsia="zh-CN" w:bidi="ar"/>
        </w:rPr>
        <w:t>được</w:t>
      </w:r>
      <w:proofErr w:type="spellEnd"/>
      <w:r>
        <w:rPr>
          <w:rFonts w:cs="Times New Roman"/>
          <w:szCs w:val="24"/>
          <w:lang w:val="en-US" w:eastAsia="zh-CN" w:bidi="ar"/>
        </w:rPr>
        <w:t>:</w:t>
      </w:r>
    </w:p>
    <w:p w14:paraId="1D90B91C" w14:textId="52EA9711" w:rsidR="00D377A8" w:rsidRDefault="00EB146A">
      <w:pPr>
        <w:spacing w:line="273" w:lineRule="auto"/>
        <w:jc w:val="both"/>
        <w:rPr>
          <w:lang w:val="en-US" w:eastAsia="zh-CN"/>
        </w:rPr>
      </w:pPr>
      <w:r w:rsidRPr="00EB146A">
        <w:rPr>
          <w:noProof/>
          <w:lang w:val="en-US" w:eastAsia="zh-CN"/>
        </w:rPr>
        <w:drawing>
          <wp:inline distT="0" distB="0" distL="0" distR="0" wp14:anchorId="0CB24284" wp14:editId="2DAE858A">
            <wp:extent cx="4848902" cy="4115374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3133" w14:textId="4D31870B" w:rsidR="00D377A8" w:rsidRDefault="005D75D1">
      <w:pPr>
        <w:pStyle w:val="Heading3"/>
        <w:jc w:val="both"/>
        <w:rPr>
          <w:lang w:val="en-US" w:eastAsia="zh-CN"/>
        </w:rPr>
      </w:pPr>
      <w:bookmarkStart w:id="277" w:name="_Toc524"/>
      <w:bookmarkStart w:id="278" w:name="_Toc634"/>
      <w:bookmarkStart w:id="279" w:name="_Toc13829"/>
      <w:bookmarkStart w:id="280" w:name="_Toc7219"/>
      <w:bookmarkStart w:id="281" w:name="_Toc28569"/>
      <w:bookmarkStart w:id="282" w:name="_Toc17717"/>
      <w:bookmarkStart w:id="283" w:name="_Toc31825"/>
      <w:bookmarkStart w:id="284" w:name="_Toc25003"/>
      <w:bookmarkStart w:id="285" w:name="_Toc167362145"/>
      <w:r>
        <w:rPr>
          <w:lang w:val="en-US" w:eastAsia="zh-CN"/>
        </w:rPr>
        <w:t>3.3.6.</w:t>
      </w:r>
      <w:r w:rsidR="00A06FCF">
        <w:rPr>
          <w:lang w:val="en-US" w:eastAsia="zh-CN"/>
        </w:rPr>
        <w:t xml:space="preserve"> </w:t>
      </w:r>
      <w:r w:rsidR="00DF461D">
        <w:rPr>
          <w:lang w:val="en-US" w:eastAsia="zh-CN"/>
        </w:rPr>
        <w:t>Customer</w:t>
      </w:r>
      <w:r>
        <w:rPr>
          <w:lang w:val="en-US" w:eastAsia="zh-CN"/>
        </w:rPr>
        <w:t xml:space="preserve"> Dimension</w:t>
      </w:r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</w:p>
    <w:p w14:paraId="0BDE5D0E" w14:textId="77777777" w:rsidR="00D377A8" w:rsidRDefault="005D75D1">
      <w:pPr>
        <w:pStyle w:val="Heading4"/>
        <w:jc w:val="both"/>
        <w:rPr>
          <w:color w:val="auto"/>
          <w:lang w:val="en-US" w:eastAsia="zh-CN"/>
        </w:rPr>
      </w:pPr>
      <w:bookmarkStart w:id="286" w:name="_Toc1921"/>
      <w:bookmarkStart w:id="287" w:name="_Toc167362146"/>
      <w:r>
        <w:rPr>
          <w:color w:val="auto"/>
          <w:lang w:val="en-US" w:eastAsia="zh-CN"/>
        </w:rPr>
        <w:t xml:space="preserve">3.3.6.1. 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Source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Stage</w:t>
      </w:r>
      <w:bookmarkEnd w:id="286"/>
      <w:bookmarkEnd w:id="287"/>
    </w:p>
    <w:p w14:paraId="6CA4884C" w14:textId="1C5F6A98" w:rsidR="00D377A8" w:rsidRDefault="005D75D1">
      <w:pPr>
        <w:jc w:val="both"/>
        <w:rPr>
          <w:rFonts w:cs="Times New Roman"/>
          <w:b/>
          <w:sz w:val="22"/>
          <w:lang w:val="en-US"/>
        </w:rPr>
      </w:pPr>
      <w:r w:rsidRPr="08CD120C">
        <w:rPr>
          <w:rFonts w:eastAsia="SimSun" w:cs="Times New Roman"/>
          <w:color w:val="000000" w:themeColor="text1"/>
          <w:sz w:val="22"/>
          <w:lang w:val="en-US" w:eastAsia="zh-CN" w:bidi="ar"/>
        </w:rPr>
        <w:t xml:space="preserve">- </w:t>
      </w:r>
      <w:r>
        <w:rPr>
          <w:rFonts w:cs="Times New Roman"/>
          <w:sz w:val="22"/>
        </w:rPr>
        <w:t xml:space="preserve">Double-click </w:t>
      </w:r>
      <w:r w:rsidRPr="15928FCF">
        <w:rPr>
          <w:rFonts w:cs="Times New Roman"/>
          <w:b/>
        </w:rPr>
        <w:t xml:space="preserve">DF - </w:t>
      </w:r>
      <w:r w:rsidR="63BD6C09" w:rsidRPr="15928FCF">
        <w:rPr>
          <w:rFonts w:cs="Times New Roman"/>
          <w:b/>
          <w:bCs/>
        </w:rPr>
        <w:t xml:space="preserve">Extract </w:t>
      </w:r>
      <w:proofErr w:type="gramStart"/>
      <w:r w:rsidR="63BD6C09" w:rsidRPr="15928FCF">
        <w:rPr>
          <w:rFonts w:cs="Times New Roman"/>
          <w:b/>
          <w:bCs/>
        </w:rPr>
        <w:t>From</w:t>
      </w:r>
      <w:proofErr w:type="gramEnd"/>
      <w:r w:rsidR="63BD6C09" w:rsidRPr="15928FCF">
        <w:rPr>
          <w:rFonts w:cs="Times New Roman"/>
          <w:b/>
          <w:bCs/>
        </w:rPr>
        <w:t xml:space="preserve"> Source to </w:t>
      </w:r>
      <w:r w:rsidRPr="15928FCF">
        <w:rPr>
          <w:rFonts w:cs="Times New Roman"/>
          <w:b/>
        </w:rPr>
        <w:t xml:space="preserve">Stage </w:t>
      </w:r>
      <w:r w:rsidR="63BD6C09" w:rsidRPr="15928FCF">
        <w:rPr>
          <w:rFonts w:cs="Times New Roman"/>
          <w:b/>
          <w:bCs/>
        </w:rPr>
        <w:t>stgCustomer</w:t>
      </w:r>
      <w:r>
        <w:rPr>
          <w:rFonts w:cs="Times New Roman"/>
          <w:b/>
          <w:sz w:val="22"/>
          <w:lang w:val="en-US"/>
        </w:rPr>
        <w:t xml:space="preserve"> </w:t>
      </w:r>
      <w:r>
        <w:rPr>
          <w:rFonts w:cs="Times New Roman"/>
          <w:sz w:val="22"/>
        </w:rPr>
        <w:t>task để mở nó trong</w:t>
      </w:r>
      <w:r>
        <w:rPr>
          <w:rFonts w:cs="Times New Roman"/>
          <w:sz w:val="22"/>
          <w:lang w:val="en-US"/>
        </w:rPr>
        <w:t xml:space="preserve"> </w:t>
      </w:r>
      <w:r>
        <w:rPr>
          <w:rFonts w:cs="Times New Roman"/>
          <w:b/>
          <w:sz w:val="22"/>
        </w:rPr>
        <w:t>Data Flow design surface</w:t>
      </w:r>
      <w:r>
        <w:rPr>
          <w:rFonts w:cs="Times New Roman"/>
          <w:b/>
          <w:sz w:val="22"/>
          <w:lang w:val="en-US"/>
        </w:rPr>
        <w:t>:</w:t>
      </w:r>
    </w:p>
    <w:p w14:paraId="7F0DBDDF" w14:textId="77777777" w:rsidR="00D377A8" w:rsidRDefault="005D75D1">
      <w:pPr>
        <w:jc w:val="both"/>
        <w:rPr>
          <w:rFonts w:cs="Times New Roman"/>
          <w:bCs/>
          <w:sz w:val="22"/>
          <w:lang w:val="en-US"/>
        </w:rPr>
      </w:pPr>
      <w:r>
        <w:rPr>
          <w:rFonts w:cs="Times New Roman"/>
          <w:bCs/>
          <w:sz w:val="22"/>
          <w:lang w:val="en-US"/>
        </w:rPr>
        <w:t xml:space="preserve">- </w:t>
      </w:r>
      <w:proofErr w:type="spellStart"/>
      <w:r>
        <w:rPr>
          <w:rFonts w:cs="Times New Roman"/>
          <w:bCs/>
          <w:sz w:val="22"/>
          <w:lang w:val="en-US"/>
        </w:rPr>
        <w:t>Tạo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r>
        <w:rPr>
          <w:rFonts w:cs="Times New Roman"/>
          <w:b/>
          <w:sz w:val="22"/>
          <w:lang w:val="en-US"/>
        </w:rPr>
        <w:t>Source Assistant</w:t>
      </w:r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và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r>
        <w:rPr>
          <w:rFonts w:cs="Times New Roman"/>
          <w:b/>
          <w:sz w:val="22"/>
          <w:lang w:val="en-US"/>
        </w:rPr>
        <w:t>Destination Assistant</w:t>
      </w:r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và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cấu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hình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chúng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như</w:t>
      </w:r>
      <w:proofErr w:type="spellEnd"/>
      <w:r>
        <w:rPr>
          <w:rFonts w:cs="Times New Roman"/>
          <w:bCs/>
          <w:sz w:val="22"/>
          <w:lang w:val="en-US"/>
        </w:rPr>
        <w:t xml:space="preserve"> </w:t>
      </w:r>
      <w:proofErr w:type="spellStart"/>
      <w:r>
        <w:rPr>
          <w:rFonts w:cs="Times New Roman"/>
          <w:bCs/>
          <w:sz w:val="22"/>
          <w:lang w:val="en-US"/>
        </w:rPr>
        <w:t>sau</w:t>
      </w:r>
      <w:proofErr w:type="spellEnd"/>
      <w:r>
        <w:rPr>
          <w:rFonts w:cs="Times New Roman"/>
          <w:bCs/>
          <w:sz w:val="22"/>
          <w:lang w:val="en-US"/>
        </w:rPr>
        <w:t>:</w:t>
      </w:r>
    </w:p>
    <w:p w14:paraId="4D3A145D" w14:textId="77777777" w:rsidR="00D377A8" w:rsidRDefault="005D75D1">
      <w:pPr>
        <w:jc w:val="both"/>
        <w:rPr>
          <w:rFonts w:cs="Times New Roman"/>
          <w:bCs/>
          <w:sz w:val="22"/>
          <w:lang w:val="en-US"/>
        </w:rPr>
      </w:pPr>
      <w:r>
        <w:rPr>
          <w:rFonts w:cs="Times New Roman"/>
          <w:bCs/>
          <w:sz w:val="22"/>
          <w:lang w:val="en-US"/>
        </w:rPr>
        <w:t>+ Source Assistant:</w:t>
      </w:r>
    </w:p>
    <w:p w14:paraId="482C1378" w14:textId="66ACF0D9" w:rsidR="00D377A8" w:rsidRDefault="6E0AA6C9">
      <w:pPr>
        <w:jc w:val="both"/>
      </w:pPr>
      <w:r>
        <w:rPr>
          <w:noProof/>
        </w:rPr>
        <w:lastRenderedPageBreak/>
        <w:drawing>
          <wp:inline distT="0" distB="0" distL="0" distR="0" wp14:anchorId="08CF5635" wp14:editId="63480AEA">
            <wp:extent cx="5724524" cy="5619752"/>
            <wp:effectExtent l="0" t="0" r="0" b="0"/>
            <wp:docPr id="103397698" name="Picture 103397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1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BAB5" w14:textId="77777777" w:rsidR="00D377A8" w:rsidRDefault="005D75D1">
      <w:pPr>
        <w:spacing w:line="273" w:lineRule="auto"/>
        <w:jc w:val="both"/>
        <w:rPr>
          <w:rFonts w:cs="Times New Roman"/>
          <w:bCs/>
          <w:sz w:val="22"/>
          <w:lang w:val="en-US" w:eastAsia="zh-CN" w:bidi="ar"/>
        </w:rPr>
      </w:pPr>
      <w:r>
        <w:rPr>
          <w:rFonts w:cs="Times New Roman"/>
          <w:sz w:val="22"/>
          <w:lang w:val="en-US"/>
        </w:rPr>
        <w:t xml:space="preserve">+ </w:t>
      </w:r>
      <w:r>
        <w:rPr>
          <w:rFonts w:cs="Times New Roman"/>
          <w:bCs/>
          <w:sz w:val="22"/>
          <w:lang w:val="en-US" w:eastAsia="zh-CN" w:bidi="ar"/>
        </w:rPr>
        <w:t>Destination Assistant:</w:t>
      </w:r>
    </w:p>
    <w:p w14:paraId="6A4EA2F8" w14:textId="1BC2F03D" w:rsidR="00D377A8" w:rsidRDefault="339F6AE0">
      <w:pPr>
        <w:jc w:val="both"/>
      </w:pPr>
      <w:r>
        <w:rPr>
          <w:noProof/>
        </w:rPr>
        <w:lastRenderedPageBreak/>
        <w:drawing>
          <wp:inline distT="0" distB="0" distL="0" distR="0" wp14:anchorId="64F9B8F6" wp14:editId="03C65F1E">
            <wp:extent cx="5724524" cy="5629275"/>
            <wp:effectExtent l="0" t="0" r="0" b="0"/>
            <wp:docPr id="1933606684" name="Picture 1933606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34577" wp14:editId="3FB8334F">
            <wp:extent cx="5724524" cy="5610224"/>
            <wp:effectExtent l="0" t="0" r="0" b="0"/>
            <wp:docPr id="1976257372" name="Picture 1976257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EF8A" w14:textId="5F3EB7C3" w:rsidR="00D377A8" w:rsidRDefault="00D377A8">
      <w:pPr>
        <w:jc w:val="both"/>
      </w:pPr>
    </w:p>
    <w:p w14:paraId="4EC86D1B" w14:textId="77777777" w:rsidR="00D377A8" w:rsidRDefault="00D377A8">
      <w:pPr>
        <w:jc w:val="both"/>
        <w:rPr>
          <w:sz w:val="22"/>
          <w:lang w:val="en-US" w:eastAsia="zh-CN"/>
        </w:rPr>
      </w:pPr>
    </w:p>
    <w:p w14:paraId="7A0E74D4" w14:textId="77777777" w:rsidR="00D377A8" w:rsidRDefault="005D75D1">
      <w:pPr>
        <w:jc w:val="both"/>
        <w:rPr>
          <w:rFonts w:eastAsia="SimSun" w:cs="Times New Roman"/>
          <w:color w:val="000000"/>
          <w:sz w:val="22"/>
          <w:lang w:val="en-US" w:eastAsia="zh-CN" w:bidi="ar"/>
        </w:rPr>
      </w:pPr>
      <w:r w:rsidRPr="0D9F6AA9">
        <w:rPr>
          <w:rFonts w:eastAsia="SimSun" w:cs="Times New Roman"/>
          <w:color w:val="000000" w:themeColor="text1"/>
          <w:sz w:val="22"/>
          <w:lang w:val="en-US" w:eastAsia="zh-CN" w:bidi="ar"/>
        </w:rPr>
        <w:t xml:space="preserve">+ Sau </w:t>
      </w:r>
      <w:proofErr w:type="spellStart"/>
      <w:r w:rsidRPr="0D9F6AA9">
        <w:rPr>
          <w:rFonts w:eastAsia="SimSun" w:cs="Times New Roman"/>
          <w:color w:val="000000" w:themeColor="text1"/>
          <w:sz w:val="22"/>
          <w:lang w:val="en-US" w:eastAsia="zh-CN" w:bidi="ar"/>
        </w:rPr>
        <w:t>khi</w:t>
      </w:r>
      <w:proofErr w:type="spellEnd"/>
      <w:r w:rsidRPr="0D9F6AA9">
        <w:rPr>
          <w:rFonts w:eastAsia="SimSun" w:cs="Times New Roman"/>
          <w:color w:val="000000" w:themeColor="text1"/>
          <w:sz w:val="22"/>
          <w:lang w:val="en-US" w:eastAsia="zh-CN" w:bidi="ar"/>
        </w:rPr>
        <w:t xml:space="preserve"> </w:t>
      </w:r>
      <w:proofErr w:type="spellStart"/>
      <w:r w:rsidRPr="0D9F6AA9">
        <w:rPr>
          <w:rFonts w:eastAsia="SimSun" w:cs="Times New Roman"/>
          <w:color w:val="000000" w:themeColor="text1"/>
          <w:sz w:val="22"/>
          <w:lang w:val="en-US" w:eastAsia="zh-CN" w:bidi="ar"/>
        </w:rPr>
        <w:t>cấu</w:t>
      </w:r>
      <w:proofErr w:type="spellEnd"/>
      <w:r w:rsidRPr="0D9F6AA9">
        <w:rPr>
          <w:rFonts w:eastAsia="SimSun" w:cs="Times New Roman"/>
          <w:color w:val="000000" w:themeColor="text1"/>
          <w:sz w:val="22"/>
          <w:lang w:val="en-US" w:eastAsia="zh-CN" w:bidi="ar"/>
        </w:rPr>
        <w:t xml:space="preserve"> </w:t>
      </w:r>
      <w:proofErr w:type="spellStart"/>
      <w:r w:rsidRPr="0D9F6AA9">
        <w:rPr>
          <w:rFonts w:eastAsia="SimSun" w:cs="Times New Roman"/>
          <w:color w:val="000000" w:themeColor="text1"/>
          <w:sz w:val="22"/>
          <w:lang w:val="en-US" w:eastAsia="zh-CN" w:bidi="ar"/>
        </w:rPr>
        <w:t>hình</w:t>
      </w:r>
      <w:proofErr w:type="spellEnd"/>
      <w:r w:rsidRPr="0D9F6AA9">
        <w:rPr>
          <w:rFonts w:eastAsia="SimSun" w:cs="Times New Roman"/>
          <w:color w:val="000000" w:themeColor="text1"/>
          <w:sz w:val="22"/>
          <w:lang w:val="en-US" w:eastAsia="zh-CN" w:bidi="ar"/>
        </w:rPr>
        <w:t xml:space="preserve"> </w:t>
      </w:r>
      <w:proofErr w:type="spellStart"/>
      <w:r w:rsidRPr="0D9F6AA9">
        <w:rPr>
          <w:rFonts w:eastAsia="SimSun" w:cs="Times New Roman"/>
          <w:color w:val="000000" w:themeColor="text1"/>
          <w:sz w:val="22"/>
          <w:lang w:val="en-US" w:eastAsia="zh-CN" w:bidi="ar"/>
        </w:rPr>
        <w:t>xong</w:t>
      </w:r>
      <w:proofErr w:type="spellEnd"/>
      <w:r w:rsidRPr="0D9F6AA9">
        <w:rPr>
          <w:rFonts w:eastAsia="SimSun" w:cs="Times New Roman"/>
          <w:color w:val="000000" w:themeColor="text1"/>
          <w:sz w:val="22"/>
          <w:lang w:val="en-US" w:eastAsia="zh-CN" w:bidi="ar"/>
        </w:rPr>
        <w:t xml:space="preserve"> ta </w:t>
      </w:r>
      <w:proofErr w:type="spellStart"/>
      <w:r w:rsidRPr="0D9F6AA9">
        <w:rPr>
          <w:rFonts w:eastAsia="SimSun" w:cs="Times New Roman"/>
          <w:color w:val="000000" w:themeColor="text1"/>
          <w:sz w:val="22"/>
          <w:lang w:val="en-US" w:eastAsia="zh-CN" w:bidi="ar"/>
        </w:rPr>
        <w:t>được</w:t>
      </w:r>
      <w:proofErr w:type="spellEnd"/>
      <w:r w:rsidRPr="0D9F6AA9">
        <w:rPr>
          <w:rFonts w:eastAsia="SimSun" w:cs="Times New Roman"/>
          <w:color w:val="000000" w:themeColor="text1"/>
          <w:sz w:val="22"/>
          <w:lang w:val="en-US" w:eastAsia="zh-CN" w:bidi="ar"/>
        </w:rPr>
        <w:t>:</w:t>
      </w:r>
    </w:p>
    <w:p w14:paraId="17A4E8EC" w14:textId="389DB546" w:rsidR="00D377A8" w:rsidRDefault="1761B479">
      <w:pPr>
        <w:jc w:val="both"/>
      </w:pPr>
      <w:r>
        <w:rPr>
          <w:noProof/>
        </w:rPr>
        <w:lastRenderedPageBreak/>
        <w:drawing>
          <wp:inline distT="0" distB="0" distL="0" distR="0" wp14:anchorId="79E445E0" wp14:editId="1619B38A">
            <wp:extent cx="5724524" cy="2667000"/>
            <wp:effectExtent l="0" t="0" r="0" b="0"/>
            <wp:docPr id="1313039580" name="Picture 1313039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5B9C" w14:textId="77777777" w:rsidR="00D377A8" w:rsidRDefault="005D75D1">
      <w:pPr>
        <w:pStyle w:val="Heading4"/>
        <w:jc w:val="both"/>
        <w:rPr>
          <w:color w:val="auto"/>
        </w:rPr>
      </w:pPr>
      <w:bookmarkStart w:id="288" w:name="_Toc24003"/>
      <w:bookmarkStart w:id="289" w:name="_Toc167362147"/>
      <w:r>
        <w:rPr>
          <w:color w:val="auto"/>
          <w:lang w:val="en-US" w:eastAsia="zh-CN"/>
        </w:rPr>
        <w:t xml:space="preserve">3.3.6.2. 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Stage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Dimension</w:t>
      </w:r>
      <w:bookmarkEnd w:id="288"/>
      <w:bookmarkEnd w:id="289"/>
    </w:p>
    <w:p w14:paraId="062F3A28" w14:textId="5661B019" w:rsidR="00D377A8" w:rsidRDefault="005D75D1">
      <w:pPr>
        <w:spacing w:line="273" w:lineRule="auto"/>
        <w:jc w:val="both"/>
        <w:rPr>
          <w:rFonts w:cs="Times New Roman"/>
          <w:lang w:val="en-US" w:eastAsia="zh-CN" w:bidi="ar"/>
        </w:rPr>
      </w:pPr>
      <w:r w:rsidRPr="7354DD73">
        <w:rPr>
          <w:rFonts w:cs="Times New Roman"/>
          <w:lang w:val="en-US" w:eastAsia="zh-CN" w:bidi="ar"/>
        </w:rPr>
        <w:t xml:space="preserve">- Double-click </w:t>
      </w:r>
      <w:proofErr w:type="spellStart"/>
      <w:r w:rsidRPr="7354DD73">
        <w:rPr>
          <w:rFonts w:cs="Times New Roman"/>
          <w:lang w:val="en-US" w:eastAsia="zh-CN" w:bidi="ar"/>
        </w:rPr>
        <w:t>vào</w:t>
      </w:r>
      <w:proofErr w:type="spellEnd"/>
      <w:r w:rsidRPr="7354DD73">
        <w:rPr>
          <w:rFonts w:cs="Times New Roman"/>
          <w:lang w:val="en-US" w:eastAsia="zh-CN" w:bidi="ar"/>
        </w:rPr>
        <w:t xml:space="preserve"> </w:t>
      </w:r>
      <w:r w:rsidRPr="7354DD73">
        <w:rPr>
          <w:b/>
          <w:sz w:val="26"/>
          <w:szCs w:val="26"/>
          <w:lang w:val="en-US" w:eastAsia="zh-CN" w:bidi="ar"/>
        </w:rPr>
        <w:t xml:space="preserve">DF - Load </w:t>
      </w:r>
      <w:r w:rsidR="0D97DCB7" w:rsidRPr="7354DD73">
        <w:rPr>
          <w:b/>
          <w:bCs/>
          <w:sz w:val="26"/>
          <w:szCs w:val="26"/>
          <w:lang w:val="en-US" w:eastAsia="zh-CN"/>
        </w:rPr>
        <w:t xml:space="preserve">from </w:t>
      </w:r>
      <w:proofErr w:type="spellStart"/>
      <w:r w:rsidR="0D97DCB7" w:rsidRPr="7354DD73">
        <w:rPr>
          <w:b/>
          <w:bCs/>
          <w:sz w:val="26"/>
          <w:szCs w:val="26"/>
          <w:lang w:val="en-US" w:eastAsia="zh-CN"/>
        </w:rPr>
        <w:t>stgCustomer</w:t>
      </w:r>
      <w:proofErr w:type="spellEnd"/>
      <w:r w:rsidR="0D97DCB7" w:rsidRPr="7354DD73">
        <w:rPr>
          <w:b/>
          <w:bCs/>
          <w:sz w:val="26"/>
          <w:szCs w:val="26"/>
          <w:lang w:val="en-US" w:eastAsia="zh-CN"/>
        </w:rPr>
        <w:t xml:space="preserve"> </w:t>
      </w:r>
      <w:r w:rsidRPr="7354DD73">
        <w:rPr>
          <w:b/>
          <w:sz w:val="26"/>
          <w:szCs w:val="26"/>
          <w:lang w:val="en-US" w:eastAsia="zh-CN" w:bidi="ar"/>
        </w:rPr>
        <w:t xml:space="preserve">to </w:t>
      </w:r>
      <w:proofErr w:type="spellStart"/>
      <w:r w:rsidR="0D97DCB7" w:rsidRPr="7354DD73">
        <w:rPr>
          <w:b/>
          <w:bCs/>
          <w:sz w:val="26"/>
          <w:szCs w:val="26"/>
          <w:lang w:val="en-US" w:eastAsia="zh-CN"/>
        </w:rPr>
        <w:t>DimCustomer</w:t>
      </w:r>
      <w:proofErr w:type="spellEnd"/>
      <w:r w:rsidRPr="7354DD73">
        <w:rPr>
          <w:rFonts w:cs="Times New Roman"/>
          <w:b/>
          <w:lang w:val="en-US" w:eastAsia="zh-CN" w:bidi="ar"/>
        </w:rPr>
        <w:t xml:space="preserve"> </w:t>
      </w:r>
      <w:r w:rsidRPr="7354DD73">
        <w:rPr>
          <w:rFonts w:cs="Times New Roman"/>
          <w:lang w:val="en-US" w:eastAsia="zh-CN" w:bidi="ar"/>
        </w:rPr>
        <w:t xml:space="preserve">task </w:t>
      </w:r>
      <w:proofErr w:type="spellStart"/>
      <w:r w:rsidRPr="7354DD73">
        <w:rPr>
          <w:rFonts w:cs="Times New Roman"/>
          <w:lang w:val="en-US" w:eastAsia="zh-CN" w:bidi="ar"/>
        </w:rPr>
        <w:t>để</w:t>
      </w:r>
      <w:proofErr w:type="spellEnd"/>
      <w:r w:rsidRPr="7354DD73">
        <w:rPr>
          <w:rFonts w:cs="Times New Roman"/>
          <w:lang w:val="en-US" w:eastAsia="zh-CN" w:bidi="ar"/>
        </w:rPr>
        <w:t xml:space="preserve"> </w:t>
      </w:r>
      <w:proofErr w:type="spellStart"/>
      <w:r w:rsidRPr="7354DD73">
        <w:rPr>
          <w:rFonts w:cs="Times New Roman"/>
          <w:lang w:val="en-US" w:eastAsia="zh-CN" w:bidi="ar"/>
        </w:rPr>
        <w:t>mở</w:t>
      </w:r>
      <w:proofErr w:type="spellEnd"/>
      <w:r w:rsidRPr="7354DD73">
        <w:rPr>
          <w:rFonts w:cs="Times New Roman"/>
          <w:lang w:val="en-US" w:eastAsia="zh-CN" w:bidi="ar"/>
        </w:rPr>
        <w:t xml:space="preserve"> data flow design surface. </w:t>
      </w:r>
    </w:p>
    <w:p w14:paraId="5CD6B2C6" w14:textId="77777777" w:rsidR="00D377A8" w:rsidRDefault="005D75D1">
      <w:pPr>
        <w:spacing w:line="273" w:lineRule="auto"/>
        <w:jc w:val="both"/>
        <w:rPr>
          <w:rFonts w:cs="Times New Roman"/>
          <w:szCs w:val="24"/>
          <w:lang w:val="en-US" w:eastAsia="zh-CN" w:bidi="ar"/>
        </w:rPr>
      </w:pPr>
      <w:r w:rsidRPr="180DBD69">
        <w:rPr>
          <w:rFonts w:cs="Times New Roman"/>
          <w:lang w:val="en-US" w:eastAsia="zh-CN" w:bidi="ar"/>
        </w:rPr>
        <w:t>+ Source Assistant:</w:t>
      </w:r>
    </w:p>
    <w:p w14:paraId="33953025" w14:textId="5CDB853F" w:rsidR="00D377A8" w:rsidRDefault="0CC3C23D">
      <w:pPr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 wp14:anchorId="247F9701" wp14:editId="28D26412">
            <wp:extent cx="5724524" cy="5629275"/>
            <wp:effectExtent l="0" t="0" r="0" b="0"/>
            <wp:docPr id="683276423" name="Picture 683276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C997" w14:textId="77777777" w:rsidR="00D377A8" w:rsidRDefault="005D75D1">
      <w:pPr>
        <w:rPr>
          <w:rFonts w:cs="Times New Roman"/>
          <w:szCs w:val="24"/>
          <w:lang w:val="en-US" w:eastAsia="zh-CN" w:bidi="ar"/>
        </w:rPr>
      </w:pPr>
      <w:r>
        <w:rPr>
          <w:rFonts w:cs="Times New Roman"/>
          <w:szCs w:val="24"/>
          <w:lang w:val="en-US" w:eastAsia="zh-CN" w:bidi="ar"/>
        </w:rPr>
        <w:br w:type="page"/>
      </w:r>
    </w:p>
    <w:p w14:paraId="1E969101" w14:textId="77777777" w:rsidR="00D377A8" w:rsidRDefault="005D75D1">
      <w:pPr>
        <w:spacing w:line="273" w:lineRule="auto"/>
        <w:jc w:val="both"/>
        <w:rPr>
          <w:rFonts w:cs="Times New Roman"/>
          <w:szCs w:val="24"/>
          <w:lang w:val="en-US" w:eastAsia="zh-CN" w:bidi="ar"/>
        </w:rPr>
      </w:pPr>
      <w:r w:rsidRPr="36F2AD60">
        <w:rPr>
          <w:rFonts w:cs="Times New Roman"/>
          <w:lang w:val="en-US" w:eastAsia="zh-CN" w:bidi="ar"/>
        </w:rPr>
        <w:lastRenderedPageBreak/>
        <w:t>+ Slowly Changing Dimension:</w:t>
      </w:r>
    </w:p>
    <w:p w14:paraId="1145A39D" w14:textId="6C93A876" w:rsidR="00D377A8" w:rsidRDefault="51DB3BF5">
      <w:pPr>
        <w:spacing w:line="273" w:lineRule="auto"/>
        <w:jc w:val="both"/>
      </w:pPr>
      <w:r>
        <w:rPr>
          <w:noProof/>
        </w:rPr>
        <w:drawing>
          <wp:inline distT="0" distB="0" distL="0" distR="0" wp14:anchorId="00001D61" wp14:editId="41EC84CB">
            <wp:extent cx="5456394" cy="4206604"/>
            <wp:effectExtent l="0" t="0" r="0" b="0"/>
            <wp:docPr id="1991174162" name="Picture 1991174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94" cy="420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861E" w14:textId="77B2AA41" w:rsidR="00D377A8" w:rsidRDefault="51DB3BF5">
      <w:pPr>
        <w:spacing w:line="273" w:lineRule="auto"/>
        <w:jc w:val="both"/>
      </w:pPr>
      <w:r>
        <w:rPr>
          <w:noProof/>
        </w:rPr>
        <w:drawing>
          <wp:inline distT="0" distB="0" distL="0" distR="0" wp14:anchorId="51865907" wp14:editId="3A40DBF2">
            <wp:extent cx="5724524" cy="3800475"/>
            <wp:effectExtent l="0" t="0" r="0" b="0"/>
            <wp:docPr id="590461555" name="Picture 59046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FCB2" w14:textId="77777777" w:rsidR="00D377A8" w:rsidRDefault="005D75D1">
      <w:pPr>
        <w:rPr>
          <w:rFonts w:cs="Times New Roman"/>
          <w:szCs w:val="24"/>
          <w:lang w:val="en-US" w:eastAsia="zh-CN" w:bidi="ar"/>
        </w:rPr>
      </w:pPr>
      <w:r>
        <w:rPr>
          <w:rFonts w:cs="Times New Roman"/>
          <w:szCs w:val="24"/>
          <w:lang w:val="en-US" w:eastAsia="zh-CN" w:bidi="ar"/>
        </w:rPr>
        <w:br w:type="page"/>
      </w:r>
    </w:p>
    <w:p w14:paraId="278E23AA" w14:textId="77777777" w:rsidR="00D377A8" w:rsidRDefault="005D75D1">
      <w:pPr>
        <w:spacing w:line="273" w:lineRule="auto"/>
        <w:jc w:val="both"/>
        <w:rPr>
          <w:szCs w:val="24"/>
          <w:lang w:val="en-US"/>
        </w:rPr>
      </w:pPr>
      <w:r w:rsidRPr="399BA078">
        <w:rPr>
          <w:rFonts w:cs="Times New Roman"/>
          <w:lang w:val="en-US" w:eastAsia="zh-CN" w:bidi="ar"/>
        </w:rPr>
        <w:lastRenderedPageBreak/>
        <w:t xml:space="preserve">+ Sau </w:t>
      </w:r>
      <w:proofErr w:type="spellStart"/>
      <w:r w:rsidRPr="399BA078">
        <w:rPr>
          <w:rFonts w:cs="Times New Roman"/>
          <w:lang w:val="en-US" w:eastAsia="zh-CN" w:bidi="ar"/>
        </w:rPr>
        <w:t>khi</w:t>
      </w:r>
      <w:proofErr w:type="spellEnd"/>
      <w:r w:rsidRPr="399BA078">
        <w:rPr>
          <w:rFonts w:cs="Times New Roman"/>
          <w:lang w:val="en-US" w:eastAsia="zh-CN" w:bidi="ar"/>
        </w:rPr>
        <w:t xml:space="preserve"> </w:t>
      </w:r>
      <w:proofErr w:type="spellStart"/>
      <w:r w:rsidRPr="399BA078">
        <w:rPr>
          <w:rFonts w:cs="Times New Roman"/>
          <w:lang w:val="en-US" w:eastAsia="zh-CN" w:bidi="ar"/>
        </w:rPr>
        <w:t>cấu</w:t>
      </w:r>
      <w:proofErr w:type="spellEnd"/>
      <w:r w:rsidRPr="399BA078">
        <w:rPr>
          <w:rFonts w:cs="Times New Roman"/>
          <w:lang w:val="en-US" w:eastAsia="zh-CN" w:bidi="ar"/>
        </w:rPr>
        <w:t xml:space="preserve"> </w:t>
      </w:r>
      <w:proofErr w:type="spellStart"/>
      <w:r w:rsidRPr="399BA078">
        <w:rPr>
          <w:rFonts w:cs="Times New Roman"/>
          <w:lang w:val="en-US" w:eastAsia="zh-CN" w:bidi="ar"/>
        </w:rPr>
        <w:t>hình</w:t>
      </w:r>
      <w:proofErr w:type="spellEnd"/>
      <w:r w:rsidRPr="399BA078">
        <w:rPr>
          <w:rFonts w:cs="Times New Roman"/>
          <w:lang w:val="en-US" w:eastAsia="zh-CN" w:bidi="ar"/>
        </w:rPr>
        <w:t xml:space="preserve"> </w:t>
      </w:r>
      <w:proofErr w:type="spellStart"/>
      <w:r w:rsidRPr="399BA078">
        <w:rPr>
          <w:rFonts w:cs="Times New Roman"/>
          <w:lang w:val="en-US" w:eastAsia="zh-CN" w:bidi="ar"/>
        </w:rPr>
        <w:t>xong</w:t>
      </w:r>
      <w:proofErr w:type="spellEnd"/>
      <w:r w:rsidRPr="399BA078">
        <w:rPr>
          <w:rFonts w:cs="Times New Roman"/>
          <w:lang w:val="en-US" w:eastAsia="zh-CN" w:bidi="ar"/>
        </w:rPr>
        <w:t xml:space="preserve"> ta </w:t>
      </w:r>
      <w:proofErr w:type="spellStart"/>
      <w:r w:rsidRPr="399BA078">
        <w:rPr>
          <w:rFonts w:cs="Times New Roman"/>
          <w:lang w:val="en-US" w:eastAsia="zh-CN" w:bidi="ar"/>
        </w:rPr>
        <w:t>được</w:t>
      </w:r>
      <w:proofErr w:type="spellEnd"/>
      <w:r w:rsidRPr="399BA078">
        <w:rPr>
          <w:rFonts w:cs="Times New Roman"/>
          <w:lang w:val="en-US" w:eastAsia="zh-CN" w:bidi="ar"/>
        </w:rPr>
        <w:t>:</w:t>
      </w:r>
    </w:p>
    <w:p w14:paraId="12FAF2EC" w14:textId="1C3A7554" w:rsidR="00D377A8" w:rsidRDefault="1A71799A">
      <w:pPr>
        <w:spacing w:line="273" w:lineRule="auto"/>
        <w:jc w:val="both"/>
      </w:pPr>
      <w:r>
        <w:rPr>
          <w:noProof/>
        </w:rPr>
        <w:drawing>
          <wp:inline distT="0" distB="0" distL="0" distR="0" wp14:anchorId="1AF723F6" wp14:editId="25735602">
            <wp:extent cx="4717188" cy="2469094"/>
            <wp:effectExtent l="0" t="0" r="0" b="0"/>
            <wp:docPr id="1623361488" name="Picture 162336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188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0A1F" w14:textId="77777777" w:rsidR="00D377A8" w:rsidRDefault="005D75D1">
      <w:pPr>
        <w:rPr>
          <w:lang w:val="en-US" w:eastAsia="zh-CN"/>
        </w:rPr>
      </w:pPr>
      <w:bookmarkStart w:id="290" w:name="_Toc851"/>
      <w:bookmarkStart w:id="291" w:name="_Toc26326"/>
      <w:bookmarkStart w:id="292" w:name="_Toc12659"/>
      <w:bookmarkStart w:id="293" w:name="_Toc27265"/>
      <w:bookmarkStart w:id="294" w:name="_Toc14123"/>
      <w:bookmarkStart w:id="295" w:name="_Toc23885"/>
      <w:bookmarkStart w:id="296" w:name="_Toc8434"/>
      <w:bookmarkStart w:id="297" w:name="_Toc25802"/>
      <w:r>
        <w:rPr>
          <w:lang w:val="en-US" w:eastAsia="zh-CN"/>
        </w:rPr>
        <w:br w:type="page"/>
      </w:r>
    </w:p>
    <w:p w14:paraId="59FF1E8D" w14:textId="4F5D0FC0" w:rsidR="00D377A8" w:rsidRDefault="005D75D1">
      <w:pPr>
        <w:pStyle w:val="Heading3"/>
        <w:jc w:val="both"/>
        <w:rPr>
          <w:color w:val="auto"/>
        </w:rPr>
      </w:pPr>
      <w:bookmarkStart w:id="298" w:name="_Toc167362148"/>
      <w:r>
        <w:rPr>
          <w:color w:val="auto"/>
          <w:lang w:val="en-US" w:eastAsia="zh-CN"/>
        </w:rPr>
        <w:lastRenderedPageBreak/>
        <w:t>3.3.</w:t>
      </w:r>
      <w:proofErr w:type="gramStart"/>
      <w:r>
        <w:rPr>
          <w:color w:val="auto"/>
          <w:lang w:val="en-US" w:eastAsia="zh-CN"/>
        </w:rPr>
        <w:t>7.</w:t>
      </w:r>
      <w:r w:rsidR="00661A70">
        <w:rPr>
          <w:color w:val="auto"/>
          <w:lang w:val="en-US" w:eastAsia="zh-CN"/>
        </w:rPr>
        <w:t>Shipping</w:t>
      </w:r>
      <w:proofErr w:type="gramEnd"/>
      <w:r>
        <w:rPr>
          <w:color w:val="auto"/>
          <w:lang w:val="en-US" w:eastAsia="zh-CN"/>
        </w:rPr>
        <w:t xml:space="preserve"> Dimension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</w:p>
    <w:p w14:paraId="2B43F884" w14:textId="77777777" w:rsidR="00D377A8" w:rsidRDefault="005D75D1">
      <w:pPr>
        <w:pStyle w:val="Heading4"/>
        <w:jc w:val="both"/>
        <w:rPr>
          <w:color w:val="auto"/>
        </w:rPr>
      </w:pPr>
      <w:bookmarkStart w:id="299" w:name="_Toc28788"/>
      <w:bookmarkStart w:id="300" w:name="_Toc167362149"/>
      <w:r>
        <w:rPr>
          <w:color w:val="auto"/>
          <w:lang w:val="en-US" w:eastAsia="zh-CN"/>
        </w:rPr>
        <w:t xml:space="preserve">3.3.7.1. 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Source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Stage</w:t>
      </w:r>
      <w:bookmarkEnd w:id="299"/>
      <w:bookmarkEnd w:id="300"/>
    </w:p>
    <w:p w14:paraId="69A1AC01" w14:textId="77777777" w:rsidR="00D377A8" w:rsidRDefault="005D75D1">
      <w:pPr>
        <w:spacing w:line="273" w:lineRule="auto"/>
        <w:jc w:val="both"/>
        <w:rPr>
          <w:rFonts w:cs="Times New Roman"/>
          <w:b/>
          <w:szCs w:val="24"/>
        </w:rPr>
      </w:pPr>
      <w:r>
        <w:rPr>
          <w:rFonts w:eastAsia="SimSun" w:cs="Times New Roman"/>
          <w:color w:val="000000"/>
          <w:szCs w:val="24"/>
          <w:lang w:val="en-US" w:eastAsia="zh-CN" w:bidi="ar"/>
        </w:rPr>
        <w:t xml:space="preserve">- </w:t>
      </w:r>
      <w:r>
        <w:rPr>
          <w:rFonts w:cs="Times New Roman"/>
          <w:szCs w:val="24"/>
          <w:lang w:val="en-US" w:eastAsia="zh-CN" w:bidi="ar"/>
        </w:rPr>
        <w:t xml:space="preserve">Double-click </w:t>
      </w:r>
      <w:r>
        <w:rPr>
          <w:rFonts w:cs="Times New Roman"/>
          <w:b/>
          <w:szCs w:val="24"/>
          <w:lang w:val="en-US" w:eastAsia="zh-CN" w:bidi="ar"/>
        </w:rPr>
        <w:t xml:space="preserve">DF - Stage 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Employee</w:t>
      </w:r>
      <w:r>
        <w:rPr>
          <w:rFonts w:cs="Times New Roman"/>
          <w:b/>
          <w:szCs w:val="24"/>
          <w:lang w:val="en-US" w:eastAsia="zh-CN" w:bidi="ar"/>
        </w:rPr>
        <w:t xml:space="preserve"> </w:t>
      </w:r>
      <w:r>
        <w:rPr>
          <w:rFonts w:cs="Times New Roman"/>
          <w:szCs w:val="24"/>
          <w:lang w:val="en-US" w:eastAsia="zh-CN" w:bidi="ar"/>
        </w:rPr>
        <w:t xml:space="preserve">task </w:t>
      </w:r>
      <w:proofErr w:type="spellStart"/>
      <w:r>
        <w:rPr>
          <w:rFonts w:cs="Times New Roman"/>
          <w:szCs w:val="24"/>
          <w:lang w:val="en-US" w:eastAsia="zh-CN" w:bidi="ar"/>
        </w:rPr>
        <w:t>để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mở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nó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trong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r>
        <w:rPr>
          <w:rFonts w:cs="Times New Roman"/>
          <w:b/>
          <w:szCs w:val="24"/>
          <w:lang w:val="en-US" w:eastAsia="zh-CN" w:bidi="ar"/>
        </w:rPr>
        <w:t>Data Flow design surface:</w:t>
      </w:r>
    </w:p>
    <w:p w14:paraId="7A508A36" w14:textId="77777777" w:rsidR="00D377A8" w:rsidRDefault="005D75D1">
      <w:pPr>
        <w:spacing w:line="273" w:lineRule="auto"/>
        <w:jc w:val="both"/>
        <w:rPr>
          <w:rFonts w:cs="Times New Roman"/>
          <w:bCs/>
          <w:szCs w:val="24"/>
        </w:rPr>
      </w:pPr>
      <w:r>
        <w:rPr>
          <w:rFonts w:cs="Times New Roman"/>
          <w:bCs/>
          <w:szCs w:val="24"/>
          <w:lang w:val="en-US" w:eastAsia="zh-CN" w:bidi="ar"/>
        </w:rPr>
        <w:t xml:space="preserve">- </w:t>
      </w:r>
      <w:proofErr w:type="spellStart"/>
      <w:r>
        <w:rPr>
          <w:rFonts w:cs="Times New Roman"/>
          <w:bCs/>
          <w:szCs w:val="24"/>
          <w:lang w:val="en-US" w:eastAsia="zh-CN" w:bidi="ar"/>
        </w:rPr>
        <w:t>Tạo</w:t>
      </w:r>
      <w:proofErr w:type="spellEnd"/>
      <w:r>
        <w:rPr>
          <w:rFonts w:cs="Times New Roman"/>
          <w:bCs/>
          <w:szCs w:val="24"/>
          <w:lang w:val="en-US" w:eastAsia="zh-CN" w:bidi="ar"/>
        </w:rPr>
        <w:t xml:space="preserve"> </w:t>
      </w:r>
      <w:r>
        <w:rPr>
          <w:rFonts w:cs="Times New Roman"/>
          <w:b/>
          <w:szCs w:val="24"/>
          <w:lang w:val="en-US" w:eastAsia="zh-CN" w:bidi="ar"/>
        </w:rPr>
        <w:t>Source Assistant</w:t>
      </w:r>
      <w:r>
        <w:rPr>
          <w:rFonts w:cs="Times New Roman"/>
          <w:bCs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bCs/>
          <w:szCs w:val="24"/>
          <w:lang w:val="en-US" w:eastAsia="zh-CN" w:bidi="ar"/>
        </w:rPr>
        <w:t>và</w:t>
      </w:r>
      <w:proofErr w:type="spellEnd"/>
      <w:r>
        <w:rPr>
          <w:rFonts w:cs="Times New Roman"/>
          <w:bCs/>
          <w:szCs w:val="24"/>
          <w:lang w:val="en-US" w:eastAsia="zh-CN" w:bidi="ar"/>
        </w:rPr>
        <w:t xml:space="preserve"> </w:t>
      </w:r>
      <w:r>
        <w:rPr>
          <w:rFonts w:cs="Times New Roman"/>
          <w:b/>
          <w:szCs w:val="24"/>
          <w:lang w:val="en-US" w:eastAsia="zh-CN" w:bidi="ar"/>
        </w:rPr>
        <w:t>Destination Assistant</w:t>
      </w:r>
      <w:r>
        <w:rPr>
          <w:rFonts w:cs="Times New Roman"/>
          <w:bCs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bCs/>
          <w:szCs w:val="24"/>
          <w:lang w:val="en-US" w:eastAsia="zh-CN" w:bidi="ar"/>
        </w:rPr>
        <w:t>và</w:t>
      </w:r>
      <w:proofErr w:type="spellEnd"/>
      <w:r>
        <w:rPr>
          <w:rFonts w:cs="Times New Roman"/>
          <w:bCs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bCs/>
          <w:szCs w:val="24"/>
          <w:lang w:val="en-US" w:eastAsia="zh-CN" w:bidi="ar"/>
        </w:rPr>
        <w:t>cấu</w:t>
      </w:r>
      <w:proofErr w:type="spellEnd"/>
      <w:r>
        <w:rPr>
          <w:rFonts w:cs="Times New Roman"/>
          <w:bCs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bCs/>
          <w:szCs w:val="24"/>
          <w:lang w:val="en-US" w:eastAsia="zh-CN" w:bidi="ar"/>
        </w:rPr>
        <w:t>hình</w:t>
      </w:r>
      <w:proofErr w:type="spellEnd"/>
      <w:r>
        <w:rPr>
          <w:rFonts w:cs="Times New Roman"/>
          <w:bCs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bCs/>
          <w:szCs w:val="24"/>
          <w:lang w:val="en-US" w:eastAsia="zh-CN" w:bidi="ar"/>
        </w:rPr>
        <w:t>chúng</w:t>
      </w:r>
      <w:proofErr w:type="spellEnd"/>
      <w:r>
        <w:rPr>
          <w:rFonts w:cs="Times New Roman"/>
          <w:bCs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bCs/>
          <w:szCs w:val="24"/>
          <w:lang w:val="en-US" w:eastAsia="zh-CN" w:bidi="ar"/>
        </w:rPr>
        <w:t>như</w:t>
      </w:r>
      <w:proofErr w:type="spellEnd"/>
      <w:r>
        <w:rPr>
          <w:rFonts w:cs="Times New Roman"/>
          <w:bCs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bCs/>
          <w:szCs w:val="24"/>
          <w:lang w:val="en-US" w:eastAsia="zh-CN" w:bidi="ar"/>
        </w:rPr>
        <w:t>sau</w:t>
      </w:r>
      <w:proofErr w:type="spellEnd"/>
      <w:r>
        <w:rPr>
          <w:rFonts w:cs="Times New Roman"/>
          <w:bCs/>
          <w:szCs w:val="24"/>
          <w:lang w:val="en-US" w:eastAsia="zh-CN" w:bidi="ar"/>
        </w:rPr>
        <w:t>:</w:t>
      </w:r>
    </w:p>
    <w:p w14:paraId="7ED33060" w14:textId="77777777" w:rsidR="00D377A8" w:rsidRDefault="005D75D1">
      <w:pPr>
        <w:spacing w:line="273" w:lineRule="auto"/>
        <w:jc w:val="both"/>
        <w:rPr>
          <w:rFonts w:cs="Times New Roman"/>
          <w:bCs/>
          <w:szCs w:val="24"/>
        </w:rPr>
      </w:pPr>
      <w:r>
        <w:rPr>
          <w:rFonts w:cs="Times New Roman"/>
          <w:bCs/>
          <w:szCs w:val="24"/>
          <w:lang w:val="en-US" w:eastAsia="zh-CN" w:bidi="ar"/>
        </w:rPr>
        <w:t>+ Source Assistant:</w:t>
      </w:r>
    </w:p>
    <w:p w14:paraId="06F3CF56" w14:textId="58BD98E0" w:rsidR="00D377A8" w:rsidRDefault="005D75D1">
      <w:pPr>
        <w:spacing w:line="273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  <w:lang w:val="en-US" w:eastAsia="zh-CN" w:bidi="ar"/>
        </w:rPr>
        <w:t xml:space="preserve"> </w:t>
      </w:r>
      <w:r w:rsidR="00A847F5" w:rsidRPr="00A847F5">
        <w:rPr>
          <w:rFonts w:cs="Times New Roman"/>
          <w:noProof/>
          <w:szCs w:val="24"/>
          <w:lang w:val="en-US" w:eastAsia="zh-CN" w:bidi="ar"/>
        </w:rPr>
        <w:drawing>
          <wp:inline distT="0" distB="0" distL="0" distR="0" wp14:anchorId="7C9EBE56" wp14:editId="71587918">
            <wp:extent cx="5733415" cy="5206365"/>
            <wp:effectExtent l="0" t="0" r="635" b="0"/>
            <wp:docPr id="1944192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2706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BE7A" w14:textId="77777777" w:rsidR="00D377A8" w:rsidRDefault="005D75D1">
      <w:pPr>
        <w:rPr>
          <w:rFonts w:cs="Times New Roman"/>
          <w:szCs w:val="24"/>
          <w:lang w:val="en-US" w:eastAsia="zh-CN" w:bidi="ar"/>
        </w:rPr>
      </w:pPr>
      <w:r>
        <w:rPr>
          <w:rFonts w:cs="Times New Roman"/>
          <w:szCs w:val="24"/>
          <w:lang w:val="en-US" w:eastAsia="zh-CN" w:bidi="ar"/>
        </w:rPr>
        <w:br w:type="page"/>
      </w:r>
    </w:p>
    <w:p w14:paraId="24493CEB" w14:textId="77777777" w:rsidR="00D377A8" w:rsidRDefault="005D75D1">
      <w:pPr>
        <w:spacing w:line="271" w:lineRule="auto"/>
        <w:jc w:val="both"/>
        <w:rPr>
          <w:rFonts w:cs="Times New Roman"/>
          <w:bCs/>
          <w:szCs w:val="24"/>
        </w:rPr>
      </w:pPr>
      <w:r>
        <w:rPr>
          <w:rFonts w:cs="Times New Roman"/>
          <w:szCs w:val="24"/>
          <w:lang w:val="en-US" w:eastAsia="zh-CN" w:bidi="ar"/>
        </w:rPr>
        <w:lastRenderedPageBreak/>
        <w:t xml:space="preserve">+ </w:t>
      </w:r>
      <w:r>
        <w:rPr>
          <w:rFonts w:cs="Times New Roman"/>
          <w:bCs/>
          <w:szCs w:val="24"/>
          <w:lang w:val="en-US" w:eastAsia="zh-CN" w:bidi="ar"/>
        </w:rPr>
        <w:t>Destination Assistant:</w:t>
      </w:r>
    </w:p>
    <w:p w14:paraId="28B2BABF" w14:textId="58F9A0C5" w:rsidR="00D377A8" w:rsidRDefault="00B437C4">
      <w:pPr>
        <w:spacing w:line="273" w:lineRule="auto"/>
        <w:jc w:val="both"/>
        <w:rPr>
          <w:szCs w:val="24"/>
        </w:rPr>
      </w:pPr>
      <w:r w:rsidRPr="00B437C4">
        <w:rPr>
          <w:noProof/>
          <w:szCs w:val="24"/>
        </w:rPr>
        <w:drawing>
          <wp:inline distT="0" distB="0" distL="0" distR="0" wp14:anchorId="7C96E87F" wp14:editId="363F3260">
            <wp:extent cx="5733415" cy="5360670"/>
            <wp:effectExtent l="0" t="0" r="635" b="0"/>
            <wp:docPr id="1807669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6961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EDC7" w14:textId="066CC5C7" w:rsidR="00D377A8" w:rsidRDefault="00A335A8">
      <w:pPr>
        <w:spacing w:line="273" w:lineRule="auto"/>
        <w:jc w:val="both"/>
        <w:rPr>
          <w:rFonts w:cs="Times New Roman"/>
          <w:szCs w:val="24"/>
          <w:lang w:val="en-US" w:eastAsia="zh-CN" w:bidi="ar"/>
        </w:rPr>
      </w:pPr>
      <w:r w:rsidRPr="00A335A8">
        <w:rPr>
          <w:rFonts w:cs="Times New Roman"/>
          <w:noProof/>
          <w:szCs w:val="24"/>
          <w:lang w:val="en-US" w:eastAsia="zh-CN" w:bidi="ar"/>
        </w:rPr>
        <w:lastRenderedPageBreak/>
        <w:drawing>
          <wp:inline distT="0" distB="0" distL="0" distR="0" wp14:anchorId="15EC1FB0" wp14:editId="3017AF1F">
            <wp:extent cx="5733415" cy="5335270"/>
            <wp:effectExtent l="0" t="0" r="635" b="0"/>
            <wp:docPr id="420738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8120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D491" w14:textId="77777777" w:rsidR="00D377A8" w:rsidRDefault="005D75D1">
      <w:pPr>
        <w:spacing w:line="273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  <w:lang w:val="en-US" w:eastAsia="zh-CN" w:bidi="ar"/>
        </w:rPr>
        <w:t xml:space="preserve">+ Sau </w:t>
      </w:r>
      <w:proofErr w:type="spellStart"/>
      <w:r>
        <w:rPr>
          <w:rFonts w:cs="Times New Roman"/>
          <w:szCs w:val="24"/>
          <w:lang w:val="en-US" w:eastAsia="zh-CN" w:bidi="ar"/>
        </w:rPr>
        <w:t>khi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cấu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hình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xong</w:t>
      </w:r>
      <w:proofErr w:type="spellEnd"/>
      <w:r>
        <w:rPr>
          <w:rFonts w:cs="Times New Roman"/>
          <w:szCs w:val="24"/>
          <w:lang w:val="en-US" w:eastAsia="zh-CN" w:bidi="ar"/>
        </w:rPr>
        <w:t xml:space="preserve"> ta </w:t>
      </w:r>
      <w:proofErr w:type="spellStart"/>
      <w:r>
        <w:rPr>
          <w:rFonts w:cs="Times New Roman"/>
          <w:szCs w:val="24"/>
          <w:lang w:val="en-US" w:eastAsia="zh-CN" w:bidi="ar"/>
        </w:rPr>
        <w:t>được</w:t>
      </w:r>
      <w:proofErr w:type="spellEnd"/>
      <w:r>
        <w:rPr>
          <w:rFonts w:cs="Times New Roman"/>
          <w:szCs w:val="24"/>
          <w:lang w:val="en-US" w:eastAsia="zh-CN" w:bidi="ar"/>
        </w:rPr>
        <w:t>:</w:t>
      </w:r>
    </w:p>
    <w:p w14:paraId="4CDFA075" w14:textId="02D22BEF" w:rsidR="00D377A8" w:rsidRDefault="00F4468F">
      <w:pPr>
        <w:spacing w:line="273" w:lineRule="auto"/>
        <w:jc w:val="both"/>
        <w:rPr>
          <w:rFonts w:eastAsia="SimSun" w:cs="Times New Roman"/>
          <w:b/>
          <w:bCs/>
          <w:color w:val="000000"/>
          <w:sz w:val="23"/>
          <w:szCs w:val="23"/>
          <w:lang w:val="en-US" w:eastAsia="zh-CN" w:bidi="ar"/>
        </w:rPr>
      </w:pPr>
      <w:r w:rsidRPr="00F4468F">
        <w:rPr>
          <w:rFonts w:eastAsia="SimSun" w:cs="Times New Roman"/>
          <w:b/>
          <w:bCs/>
          <w:noProof/>
          <w:color w:val="000000"/>
          <w:sz w:val="23"/>
          <w:szCs w:val="23"/>
          <w:lang w:val="en-US" w:eastAsia="zh-CN" w:bidi="ar"/>
        </w:rPr>
        <w:drawing>
          <wp:inline distT="0" distB="0" distL="0" distR="0" wp14:anchorId="53EC1909" wp14:editId="3A058F5B">
            <wp:extent cx="5733415" cy="1625600"/>
            <wp:effectExtent l="0" t="0" r="635" b="0"/>
            <wp:docPr id="603720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20357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83EB" w14:textId="77777777" w:rsidR="00D377A8" w:rsidRDefault="005D75D1">
      <w:pPr>
        <w:pStyle w:val="Heading4"/>
        <w:jc w:val="both"/>
        <w:rPr>
          <w:color w:val="auto"/>
        </w:rPr>
      </w:pPr>
      <w:bookmarkStart w:id="301" w:name="_Toc30624"/>
      <w:bookmarkStart w:id="302" w:name="_Toc167362150"/>
      <w:r>
        <w:rPr>
          <w:color w:val="auto"/>
          <w:lang w:val="en-US" w:eastAsia="zh-CN"/>
        </w:rPr>
        <w:t xml:space="preserve">3.3.7.2. Load </w:t>
      </w:r>
      <w:proofErr w:type="spellStart"/>
      <w:r>
        <w:rPr>
          <w:color w:val="auto"/>
          <w:lang w:val="en-US" w:eastAsia="zh-CN"/>
        </w:rPr>
        <w:t>dữ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liệu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từ</w:t>
      </w:r>
      <w:proofErr w:type="spellEnd"/>
      <w:r>
        <w:rPr>
          <w:color w:val="auto"/>
          <w:lang w:val="en-US" w:eastAsia="zh-CN"/>
        </w:rPr>
        <w:t xml:space="preserve"> Stage </w:t>
      </w:r>
      <w:proofErr w:type="spellStart"/>
      <w:r>
        <w:rPr>
          <w:color w:val="auto"/>
          <w:lang w:val="en-US" w:eastAsia="zh-CN"/>
        </w:rPr>
        <w:t>vào</w:t>
      </w:r>
      <w:proofErr w:type="spellEnd"/>
      <w:r>
        <w:rPr>
          <w:color w:val="auto"/>
          <w:lang w:val="en-US" w:eastAsia="zh-CN"/>
        </w:rPr>
        <w:t xml:space="preserve"> Dimension</w:t>
      </w:r>
      <w:bookmarkEnd w:id="301"/>
      <w:bookmarkEnd w:id="302"/>
    </w:p>
    <w:p w14:paraId="4CA098ED" w14:textId="77777777" w:rsidR="00D377A8" w:rsidRDefault="005D75D1">
      <w:pPr>
        <w:spacing w:line="271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  <w:lang w:val="en-US" w:eastAsia="zh-CN" w:bidi="ar"/>
        </w:rPr>
        <w:t xml:space="preserve">- Double-click </w:t>
      </w:r>
      <w:proofErr w:type="spellStart"/>
      <w:r>
        <w:rPr>
          <w:rFonts w:cs="Times New Roman"/>
          <w:szCs w:val="24"/>
          <w:lang w:val="en-US" w:eastAsia="zh-CN" w:bidi="ar"/>
        </w:rPr>
        <w:t>vào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r>
        <w:rPr>
          <w:rFonts w:cs="Times New Roman"/>
          <w:b/>
          <w:szCs w:val="24"/>
          <w:lang w:val="en-US" w:eastAsia="zh-CN" w:bidi="ar"/>
        </w:rPr>
        <w:t xml:space="preserve">DF - Load to </w:t>
      </w:r>
      <w:proofErr w:type="spellStart"/>
      <w:r>
        <w:rPr>
          <w:rFonts w:cs="Times New Roman"/>
          <w:b/>
          <w:szCs w:val="24"/>
          <w:lang w:val="en-US" w:eastAsia="zh-CN" w:bidi="ar"/>
        </w:rPr>
        <w:t>Dim</w:t>
      </w:r>
      <w:r>
        <w:rPr>
          <w:rFonts w:eastAsia="SimSun" w:cs="Times New Roman"/>
          <w:b/>
          <w:bCs/>
          <w:color w:val="000000"/>
          <w:szCs w:val="24"/>
          <w:lang w:val="en-US" w:eastAsia="zh-CN" w:bidi="ar"/>
        </w:rPr>
        <w:t>Employee</w:t>
      </w:r>
      <w:proofErr w:type="spellEnd"/>
      <w:r>
        <w:rPr>
          <w:rFonts w:cs="Times New Roman"/>
          <w:b/>
          <w:szCs w:val="24"/>
          <w:lang w:val="en-US" w:eastAsia="zh-CN" w:bidi="ar"/>
        </w:rPr>
        <w:t xml:space="preserve"> </w:t>
      </w:r>
      <w:r>
        <w:rPr>
          <w:rFonts w:cs="Times New Roman"/>
          <w:szCs w:val="24"/>
          <w:lang w:val="en-US" w:eastAsia="zh-CN" w:bidi="ar"/>
        </w:rPr>
        <w:t xml:space="preserve">task </w:t>
      </w:r>
      <w:proofErr w:type="spellStart"/>
      <w:r>
        <w:rPr>
          <w:rFonts w:cs="Times New Roman"/>
          <w:szCs w:val="24"/>
          <w:lang w:val="en-US" w:eastAsia="zh-CN" w:bidi="ar"/>
        </w:rPr>
        <w:t>để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mở</w:t>
      </w:r>
      <w:proofErr w:type="spellEnd"/>
      <w:r>
        <w:rPr>
          <w:rFonts w:cs="Times New Roman"/>
          <w:szCs w:val="24"/>
          <w:lang w:val="en-US" w:eastAsia="zh-CN" w:bidi="ar"/>
        </w:rPr>
        <w:t xml:space="preserve"> data flow design surface. </w:t>
      </w:r>
    </w:p>
    <w:p w14:paraId="48178BAC" w14:textId="77777777" w:rsidR="00D377A8" w:rsidRDefault="005D75D1">
      <w:pPr>
        <w:spacing w:line="271" w:lineRule="auto"/>
        <w:jc w:val="both"/>
        <w:rPr>
          <w:rFonts w:cs="Times New Roman"/>
          <w:szCs w:val="24"/>
        </w:rPr>
      </w:pPr>
      <w:r>
        <w:rPr>
          <w:rFonts w:cs="Times New Roman"/>
          <w:bCs/>
          <w:szCs w:val="24"/>
          <w:lang w:val="en-US" w:eastAsia="zh-CN" w:bidi="ar"/>
        </w:rPr>
        <w:t>+ Source Assistant:</w:t>
      </w:r>
    </w:p>
    <w:p w14:paraId="4A561B94" w14:textId="41AF2404" w:rsidR="00D377A8" w:rsidRDefault="00FF62C5">
      <w:pPr>
        <w:spacing w:line="271" w:lineRule="auto"/>
        <w:jc w:val="both"/>
        <w:rPr>
          <w:rFonts w:cs="Times New Roman"/>
          <w:szCs w:val="24"/>
          <w:lang w:val="en-US" w:eastAsia="zh-CN" w:bidi="ar"/>
        </w:rPr>
      </w:pPr>
      <w:r w:rsidRPr="00FF62C5">
        <w:rPr>
          <w:rFonts w:cs="Times New Roman"/>
          <w:noProof/>
          <w:szCs w:val="24"/>
          <w:lang w:val="en-US" w:eastAsia="zh-CN" w:bidi="ar"/>
        </w:rPr>
        <w:lastRenderedPageBreak/>
        <w:drawing>
          <wp:inline distT="0" distB="0" distL="0" distR="0" wp14:anchorId="7705906E" wp14:editId="1D8B2C07">
            <wp:extent cx="5733415" cy="5289550"/>
            <wp:effectExtent l="0" t="0" r="635" b="6350"/>
            <wp:docPr id="1416723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23811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CB4A" w14:textId="77777777" w:rsidR="00D377A8" w:rsidRDefault="005D75D1">
      <w:pPr>
        <w:spacing w:line="271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  <w:lang w:val="en-US" w:eastAsia="zh-CN" w:bidi="ar"/>
        </w:rPr>
        <w:t>+ Slowly Changing Dimension:</w:t>
      </w:r>
    </w:p>
    <w:p w14:paraId="3CBFBD82" w14:textId="009EE39E" w:rsidR="00D377A8" w:rsidRDefault="001E3B8D">
      <w:pPr>
        <w:jc w:val="both"/>
        <w:rPr>
          <w:szCs w:val="24"/>
        </w:rPr>
      </w:pPr>
      <w:r w:rsidRPr="001E3B8D">
        <w:rPr>
          <w:noProof/>
          <w:szCs w:val="24"/>
        </w:rPr>
        <w:lastRenderedPageBreak/>
        <w:drawing>
          <wp:inline distT="0" distB="0" distL="0" distR="0" wp14:anchorId="6A8EC883" wp14:editId="068D22E2">
            <wp:extent cx="5733415" cy="4731385"/>
            <wp:effectExtent l="0" t="0" r="635" b="0"/>
            <wp:docPr id="1037910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10607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0616" w14:textId="724ED79D" w:rsidR="00D377A8" w:rsidRDefault="00D624B8">
      <w:pPr>
        <w:jc w:val="both"/>
        <w:rPr>
          <w:rFonts w:cs="Times New Roman"/>
          <w:szCs w:val="24"/>
          <w:lang w:val="en-US" w:eastAsia="zh-CN" w:bidi="ar"/>
        </w:rPr>
      </w:pPr>
      <w:r w:rsidRPr="00D624B8">
        <w:rPr>
          <w:rFonts w:cs="Times New Roman"/>
          <w:noProof/>
          <w:szCs w:val="24"/>
          <w:lang w:val="en-US" w:eastAsia="zh-CN" w:bidi="ar"/>
        </w:rPr>
        <w:drawing>
          <wp:inline distT="0" distB="0" distL="0" distR="0" wp14:anchorId="55B28637" wp14:editId="66920BD6">
            <wp:extent cx="5733415" cy="3992245"/>
            <wp:effectExtent l="0" t="0" r="635" b="8255"/>
            <wp:docPr id="183420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0303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3603" w14:textId="77777777" w:rsidR="00D377A8" w:rsidRDefault="005D75D1">
      <w:pPr>
        <w:spacing w:line="273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  <w:lang w:val="en-US" w:eastAsia="zh-CN" w:bidi="ar"/>
        </w:rPr>
        <w:lastRenderedPageBreak/>
        <w:t xml:space="preserve">+ Sau </w:t>
      </w:r>
      <w:proofErr w:type="spellStart"/>
      <w:r>
        <w:rPr>
          <w:rFonts w:cs="Times New Roman"/>
          <w:szCs w:val="24"/>
          <w:lang w:val="en-US" w:eastAsia="zh-CN" w:bidi="ar"/>
        </w:rPr>
        <w:t>khi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cấu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hình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xong</w:t>
      </w:r>
      <w:proofErr w:type="spellEnd"/>
      <w:r>
        <w:rPr>
          <w:rFonts w:cs="Times New Roman"/>
          <w:szCs w:val="24"/>
          <w:lang w:val="en-US" w:eastAsia="zh-CN" w:bidi="ar"/>
        </w:rPr>
        <w:t xml:space="preserve"> ta </w:t>
      </w:r>
      <w:proofErr w:type="spellStart"/>
      <w:r>
        <w:rPr>
          <w:rFonts w:cs="Times New Roman"/>
          <w:szCs w:val="24"/>
          <w:lang w:val="en-US" w:eastAsia="zh-CN" w:bidi="ar"/>
        </w:rPr>
        <w:t>được</w:t>
      </w:r>
      <w:proofErr w:type="spellEnd"/>
      <w:r>
        <w:rPr>
          <w:rFonts w:cs="Times New Roman"/>
          <w:szCs w:val="24"/>
          <w:lang w:val="en-US" w:eastAsia="zh-CN" w:bidi="ar"/>
        </w:rPr>
        <w:t>:</w:t>
      </w:r>
    </w:p>
    <w:p w14:paraId="2788D786" w14:textId="77777777" w:rsidR="00D377A8" w:rsidRDefault="005D75D1">
      <w:pPr>
        <w:jc w:val="both"/>
        <w:rPr>
          <w:rFonts w:cs="Times New Roman"/>
          <w:sz w:val="23"/>
          <w:szCs w:val="23"/>
          <w:lang w:val="en-US"/>
        </w:rPr>
      </w:pPr>
      <w:r>
        <w:rPr>
          <w:noProof/>
          <w:szCs w:val="24"/>
        </w:rPr>
        <w:drawing>
          <wp:inline distT="0" distB="0" distL="114300" distR="114300" wp14:anchorId="34701425" wp14:editId="4AC19FB0">
            <wp:extent cx="5731510" cy="3395345"/>
            <wp:effectExtent l="0" t="0" r="2540" b="5080"/>
            <wp:docPr id="13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5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B025" w14:textId="30DDAE0C" w:rsidR="00196D6C" w:rsidRPr="00196D6C" w:rsidRDefault="00196D6C">
      <w:pPr>
        <w:jc w:val="both"/>
        <w:rPr>
          <w:rFonts w:cs="Times New Roman"/>
          <w:sz w:val="23"/>
          <w:szCs w:val="23"/>
          <w:lang w:val="en-US"/>
        </w:rPr>
      </w:pPr>
      <w:r w:rsidRPr="00196D6C">
        <w:rPr>
          <w:rFonts w:cs="Times New Roman"/>
          <w:noProof/>
          <w:sz w:val="23"/>
          <w:szCs w:val="23"/>
          <w:lang w:val="en-US"/>
        </w:rPr>
        <w:drawing>
          <wp:inline distT="0" distB="0" distL="0" distR="0" wp14:anchorId="436ACD10" wp14:editId="2C41C2F5">
            <wp:extent cx="5733415" cy="1617980"/>
            <wp:effectExtent l="0" t="0" r="635" b="1270"/>
            <wp:docPr id="2132524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4800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FFA1" w14:textId="77777777" w:rsidR="00D377A8" w:rsidRDefault="005D75D1">
      <w:pPr>
        <w:pStyle w:val="Heading2"/>
        <w:jc w:val="both"/>
        <w:rPr>
          <w:lang w:val="en-US"/>
        </w:rPr>
      </w:pPr>
      <w:bookmarkStart w:id="303" w:name="_Toc32358"/>
      <w:bookmarkStart w:id="304" w:name="_Toc21375"/>
      <w:bookmarkStart w:id="305" w:name="_Toc2516"/>
      <w:bookmarkStart w:id="306" w:name="_Toc7105"/>
      <w:bookmarkStart w:id="307" w:name="_Toc1995"/>
      <w:bookmarkStart w:id="308" w:name="_Toc19448"/>
      <w:bookmarkStart w:id="309" w:name="_Toc4013"/>
      <w:bookmarkStart w:id="310" w:name="_Toc17840"/>
      <w:bookmarkStart w:id="311" w:name="_Toc167362151"/>
      <w:r>
        <w:rPr>
          <w:lang w:val="en-US"/>
        </w:rPr>
        <w:t xml:space="preserve">3.4. Import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fact</w:t>
      </w:r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</w:p>
    <w:p w14:paraId="521B960F" w14:textId="77777777" w:rsidR="00D377A8" w:rsidRDefault="005D75D1">
      <w:pPr>
        <w:pStyle w:val="Heading3"/>
        <w:jc w:val="both"/>
        <w:rPr>
          <w:lang w:val="en-US"/>
        </w:rPr>
      </w:pPr>
      <w:bookmarkStart w:id="312" w:name="_Toc16977"/>
      <w:bookmarkStart w:id="313" w:name="_Toc12339"/>
      <w:bookmarkStart w:id="314" w:name="_Toc3133"/>
      <w:bookmarkStart w:id="315" w:name="_Toc5441"/>
      <w:bookmarkStart w:id="316" w:name="_Toc10406"/>
      <w:bookmarkStart w:id="317" w:name="_Toc6867"/>
      <w:bookmarkStart w:id="318" w:name="_Toc149"/>
      <w:bookmarkStart w:id="319" w:name="_Toc15011"/>
      <w:bookmarkStart w:id="320" w:name="_Toc167362152"/>
      <w:r>
        <w:rPr>
          <w:lang w:val="en-US"/>
        </w:rPr>
        <w:t>3.4.1. Fact Sales</w:t>
      </w:r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</w:p>
    <w:p w14:paraId="07589DBC" w14:textId="77777777" w:rsidR="00D377A8" w:rsidRDefault="005D75D1">
      <w:pPr>
        <w:pStyle w:val="Heading4"/>
        <w:jc w:val="both"/>
        <w:rPr>
          <w:color w:val="auto"/>
        </w:rPr>
      </w:pPr>
      <w:bookmarkStart w:id="321" w:name="_Toc25582"/>
      <w:bookmarkStart w:id="322" w:name="_Toc167362153"/>
      <w:r>
        <w:rPr>
          <w:color w:val="auto"/>
        </w:rPr>
        <w:t>3.</w:t>
      </w:r>
      <w:r>
        <w:rPr>
          <w:color w:val="auto"/>
          <w:lang w:val="vi-VN"/>
        </w:rPr>
        <w:t>4</w:t>
      </w:r>
      <w:r>
        <w:rPr>
          <w:color w:val="auto"/>
        </w:rPr>
        <w:t>.</w:t>
      </w:r>
      <w:r>
        <w:rPr>
          <w:color w:val="auto"/>
          <w:lang w:val="vi-VN"/>
        </w:rPr>
        <w:t>1</w:t>
      </w:r>
      <w:r>
        <w:rPr>
          <w:color w:val="auto"/>
        </w:rPr>
        <w:t>.1. Tạo Package</w:t>
      </w:r>
      <w:bookmarkEnd w:id="321"/>
      <w:bookmarkEnd w:id="322"/>
    </w:p>
    <w:p w14:paraId="6DA7F86E" w14:textId="77777777" w:rsidR="00D377A8" w:rsidRDefault="005D75D1">
      <w:pPr>
        <w:spacing w:line="273" w:lineRule="auto"/>
        <w:jc w:val="both"/>
      </w:pPr>
      <w:r>
        <w:rPr>
          <w:rFonts w:cs="Times New Roman"/>
          <w:color w:val="000000"/>
          <w:szCs w:val="24"/>
          <w:lang w:val="en-US" w:eastAsia="zh-CN" w:bidi="ar"/>
        </w:rPr>
        <w:t xml:space="preserve">-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Tạo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package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mới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và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đổi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tên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như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hình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bên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dưới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>.</w:t>
      </w:r>
    </w:p>
    <w:p w14:paraId="5FF28A92" w14:textId="1F7A984A" w:rsidR="00D377A8" w:rsidRDefault="00B37118">
      <w:pPr>
        <w:spacing w:line="273" w:lineRule="auto"/>
        <w:jc w:val="both"/>
        <w:rPr>
          <w:lang w:val="en-US"/>
        </w:rPr>
      </w:pPr>
      <w:r w:rsidRPr="00B37118">
        <w:rPr>
          <w:rFonts w:cs="Times New Roman"/>
          <w:noProof/>
          <w:color w:val="000000"/>
          <w:szCs w:val="24"/>
          <w:lang w:val="en-US" w:eastAsia="zh-CN" w:bidi="ar"/>
        </w:rPr>
        <w:lastRenderedPageBreak/>
        <w:drawing>
          <wp:inline distT="0" distB="0" distL="0" distR="0" wp14:anchorId="3D311923" wp14:editId="1F9E2DC8">
            <wp:extent cx="4315427" cy="6582694"/>
            <wp:effectExtent l="0" t="0" r="9525" b="8890"/>
            <wp:docPr id="146652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251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D1">
        <w:rPr>
          <w:rFonts w:cs="Times New Roman"/>
          <w:color w:val="000000"/>
          <w:szCs w:val="24"/>
          <w:lang w:val="en-US" w:eastAsia="zh-CN" w:bidi="ar"/>
        </w:rPr>
        <w:t> </w:t>
      </w:r>
    </w:p>
    <w:p w14:paraId="76BAF18E" w14:textId="77777777" w:rsidR="00D377A8" w:rsidRDefault="005D75D1">
      <w:pPr>
        <w:pStyle w:val="Heading4"/>
        <w:jc w:val="both"/>
        <w:rPr>
          <w:color w:val="auto"/>
          <w:szCs w:val="26"/>
        </w:rPr>
      </w:pPr>
      <w:bookmarkStart w:id="323" w:name="_Toc7934"/>
      <w:bookmarkStart w:id="324" w:name="_Toc167362154"/>
      <w:r>
        <w:rPr>
          <w:color w:val="auto"/>
        </w:rPr>
        <w:t>3.</w:t>
      </w:r>
      <w:r>
        <w:rPr>
          <w:color w:val="auto"/>
          <w:lang w:val="vi-VN"/>
        </w:rPr>
        <w:t>4</w:t>
      </w:r>
      <w:r>
        <w:rPr>
          <w:color w:val="auto"/>
        </w:rPr>
        <w:t>.</w:t>
      </w:r>
      <w:r>
        <w:rPr>
          <w:color w:val="auto"/>
          <w:lang w:val="vi-VN"/>
        </w:rPr>
        <w:t>1</w:t>
      </w:r>
      <w:r>
        <w:rPr>
          <w:color w:val="auto"/>
        </w:rPr>
        <w:t>.</w:t>
      </w:r>
      <w:r>
        <w:rPr>
          <w:color w:val="auto"/>
          <w:szCs w:val="26"/>
        </w:rPr>
        <w:t>2. Thiết lập Control Flow</w:t>
      </w:r>
      <w:bookmarkEnd w:id="323"/>
      <w:bookmarkEnd w:id="324"/>
    </w:p>
    <w:p w14:paraId="7CD1D1B6" w14:textId="77777777" w:rsidR="00D377A8" w:rsidRDefault="005D75D1">
      <w:pPr>
        <w:spacing w:line="273" w:lineRule="auto"/>
        <w:jc w:val="both"/>
      </w:pPr>
      <w:r>
        <w:rPr>
          <w:rFonts w:cs="Times New Roman"/>
          <w:color w:val="000000"/>
          <w:szCs w:val="24"/>
          <w:lang w:val="en-US" w:eastAsia="zh-CN" w:bidi="ar"/>
        </w:rPr>
        <w:t xml:space="preserve">-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Tạo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và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đặt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tên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tương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ứng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cho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các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task,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tạo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các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connect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bằng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cách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kéo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mũi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tên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vào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các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task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phù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color w:val="000000"/>
          <w:szCs w:val="24"/>
          <w:lang w:val="en-US" w:eastAsia="zh-CN" w:bidi="ar"/>
        </w:rPr>
        <w:t>hợp</w:t>
      </w:r>
      <w:proofErr w:type="spellEnd"/>
      <w:r>
        <w:rPr>
          <w:rFonts w:cs="Times New Roman"/>
          <w:color w:val="000000"/>
          <w:szCs w:val="24"/>
          <w:lang w:val="en-US" w:eastAsia="zh-CN" w:bidi="ar"/>
        </w:rPr>
        <w:t>.  </w:t>
      </w:r>
    </w:p>
    <w:p w14:paraId="18674082" w14:textId="7F0CDBAF" w:rsidR="00D377A8" w:rsidRDefault="006B55B3">
      <w:pPr>
        <w:spacing w:line="273" w:lineRule="auto"/>
        <w:jc w:val="both"/>
        <w:rPr>
          <w:lang w:val="en-US"/>
        </w:rPr>
      </w:pPr>
      <w:r w:rsidRPr="006B55B3">
        <w:rPr>
          <w:noProof/>
          <w:lang w:val="en-US"/>
        </w:rPr>
        <w:lastRenderedPageBreak/>
        <w:drawing>
          <wp:inline distT="0" distB="0" distL="0" distR="0" wp14:anchorId="2B54B4EC" wp14:editId="3484196B">
            <wp:extent cx="5733415" cy="2864485"/>
            <wp:effectExtent l="0" t="0" r="635" b="0"/>
            <wp:docPr id="129548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80185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8BC6" w14:textId="77777777" w:rsidR="00D377A8" w:rsidRDefault="005D75D1">
      <w:pPr>
        <w:rPr>
          <w:rFonts w:cs="Times New Roman"/>
          <w:color w:val="000000"/>
          <w:szCs w:val="24"/>
          <w:lang w:val="en-US" w:eastAsia="zh-CN" w:bidi="ar"/>
        </w:rPr>
      </w:pPr>
      <w:r>
        <w:rPr>
          <w:rFonts w:cs="Times New Roman"/>
          <w:color w:val="000000"/>
          <w:szCs w:val="24"/>
          <w:lang w:val="en-US" w:eastAsia="zh-CN" w:bidi="ar"/>
        </w:rPr>
        <w:br w:type="page"/>
      </w:r>
    </w:p>
    <w:p w14:paraId="64590EE2" w14:textId="77777777" w:rsidR="00D377A8" w:rsidRDefault="005D75D1">
      <w:pPr>
        <w:spacing w:line="273" w:lineRule="auto"/>
        <w:jc w:val="both"/>
        <w:rPr>
          <w:szCs w:val="24"/>
        </w:rPr>
      </w:pPr>
      <w:r>
        <w:rPr>
          <w:rFonts w:cs="Times New Roman"/>
          <w:color w:val="000000"/>
          <w:szCs w:val="24"/>
          <w:lang w:val="en-US" w:eastAsia="zh-CN" w:bidi="ar"/>
        </w:rPr>
        <w:lastRenderedPageBreak/>
        <w:t xml:space="preserve">- </w:t>
      </w:r>
      <w:proofErr w:type="spellStart"/>
      <w:r>
        <w:rPr>
          <w:rFonts w:cs="Times New Roman"/>
          <w:szCs w:val="24"/>
          <w:lang w:val="en-US" w:eastAsia="zh-CN" w:bidi="ar"/>
        </w:rPr>
        <w:t>Thiết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lập</w:t>
      </w:r>
      <w:proofErr w:type="spellEnd"/>
      <w:r>
        <w:rPr>
          <w:rFonts w:cs="Times New Roman"/>
          <w:szCs w:val="24"/>
          <w:lang w:val="en-US" w:eastAsia="zh-CN" w:bidi="ar"/>
        </w:rPr>
        <w:t xml:space="preserve"> truncate table SQL task</w:t>
      </w:r>
    </w:p>
    <w:p w14:paraId="479CD9C7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707E54D2" wp14:editId="3988EAA9">
            <wp:extent cx="5723890" cy="4906010"/>
            <wp:effectExtent l="0" t="0" r="3810" b="8890"/>
            <wp:docPr id="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93C9" w14:textId="77777777" w:rsidR="00D377A8" w:rsidRDefault="005D75D1">
      <w:bookmarkStart w:id="325" w:name="_Toc5672"/>
      <w:r>
        <w:br w:type="page"/>
      </w:r>
    </w:p>
    <w:p w14:paraId="3F4186D2" w14:textId="77777777" w:rsidR="00D377A8" w:rsidRDefault="005D75D1">
      <w:pPr>
        <w:pStyle w:val="Heading4"/>
        <w:jc w:val="both"/>
        <w:rPr>
          <w:color w:val="auto"/>
          <w:szCs w:val="26"/>
        </w:rPr>
      </w:pPr>
      <w:bookmarkStart w:id="326" w:name="_Toc167362155"/>
      <w:r>
        <w:rPr>
          <w:color w:val="auto"/>
        </w:rPr>
        <w:lastRenderedPageBreak/>
        <w:t>3.</w:t>
      </w:r>
      <w:r>
        <w:rPr>
          <w:color w:val="auto"/>
          <w:lang w:val="vi-VN"/>
        </w:rPr>
        <w:t>4</w:t>
      </w:r>
      <w:r>
        <w:rPr>
          <w:color w:val="auto"/>
        </w:rPr>
        <w:t>.</w:t>
      </w:r>
      <w:r>
        <w:rPr>
          <w:color w:val="auto"/>
          <w:lang w:val="vi-VN"/>
        </w:rPr>
        <w:t>1</w:t>
      </w:r>
      <w:r>
        <w:rPr>
          <w:color w:val="auto"/>
        </w:rPr>
        <w:t>.</w:t>
      </w:r>
      <w:r>
        <w:rPr>
          <w:color w:val="auto"/>
          <w:szCs w:val="26"/>
        </w:rPr>
        <w:t>3. Load dữ liệu từ Source vào Stage</w:t>
      </w:r>
      <w:bookmarkEnd w:id="325"/>
      <w:bookmarkEnd w:id="326"/>
    </w:p>
    <w:p w14:paraId="4FDE0958" w14:textId="77777777" w:rsidR="00D377A8" w:rsidRDefault="005D75D1">
      <w:pPr>
        <w:spacing w:line="273" w:lineRule="auto"/>
        <w:jc w:val="both"/>
      </w:pPr>
      <w:r>
        <w:rPr>
          <w:rFonts w:cs="Times New Roman"/>
          <w:color w:val="000000"/>
          <w:szCs w:val="24"/>
          <w:lang w:val="en-US" w:eastAsia="zh-CN" w:bidi="ar"/>
        </w:rPr>
        <w:t xml:space="preserve">- </w:t>
      </w:r>
      <w:r>
        <w:rPr>
          <w:rFonts w:cs="Times New Roman"/>
          <w:szCs w:val="24"/>
          <w:lang w:val="en-US" w:eastAsia="zh-CN" w:bidi="ar"/>
        </w:rPr>
        <w:t xml:space="preserve">Double-click </w:t>
      </w:r>
      <w:r>
        <w:rPr>
          <w:rFonts w:cs="Times New Roman"/>
          <w:b/>
          <w:bCs/>
          <w:szCs w:val="24"/>
          <w:lang w:val="en-US" w:eastAsia="zh-CN" w:bidi="ar"/>
        </w:rPr>
        <w:t xml:space="preserve">DF - Stage </w:t>
      </w:r>
      <w:r>
        <w:rPr>
          <w:rFonts w:cs="Times New Roman"/>
          <w:b/>
          <w:bCs/>
          <w:szCs w:val="24"/>
          <w:lang w:val="vi-VN" w:eastAsia="zh-CN" w:bidi="ar"/>
        </w:rPr>
        <w:t xml:space="preserve">Sales </w:t>
      </w:r>
      <w:r>
        <w:rPr>
          <w:rFonts w:cs="Times New Roman"/>
          <w:szCs w:val="24"/>
          <w:lang w:val="en-US" w:eastAsia="zh-CN" w:bidi="ar"/>
        </w:rPr>
        <w:t xml:space="preserve">task </w:t>
      </w:r>
      <w:proofErr w:type="spellStart"/>
      <w:r>
        <w:rPr>
          <w:rFonts w:cs="Times New Roman"/>
          <w:szCs w:val="24"/>
          <w:lang w:val="en-US" w:eastAsia="zh-CN" w:bidi="ar"/>
        </w:rPr>
        <w:t>để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mở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nó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trong</w:t>
      </w:r>
      <w:proofErr w:type="spellEnd"/>
      <w:r>
        <w:rPr>
          <w:rFonts w:cs="Times New Roman"/>
          <w:szCs w:val="24"/>
          <w:lang w:val="en-US" w:eastAsia="zh-CN" w:bidi="ar"/>
        </w:rPr>
        <w:t> </w:t>
      </w:r>
      <w:r>
        <w:rPr>
          <w:rFonts w:cs="Times New Roman"/>
          <w:b/>
          <w:bCs/>
          <w:szCs w:val="24"/>
          <w:lang w:val="en-US" w:eastAsia="zh-CN" w:bidi="ar"/>
        </w:rPr>
        <w:t>Data Flow design surface:</w:t>
      </w:r>
    </w:p>
    <w:p w14:paraId="141953C2" w14:textId="77777777" w:rsidR="00D377A8" w:rsidRDefault="005D75D1">
      <w:pPr>
        <w:spacing w:line="273" w:lineRule="auto"/>
        <w:jc w:val="both"/>
      </w:pPr>
      <w:r>
        <w:rPr>
          <w:rFonts w:cs="Times New Roman"/>
          <w:szCs w:val="24"/>
          <w:lang w:val="en-US" w:eastAsia="zh-CN" w:bidi="ar"/>
        </w:rPr>
        <w:t xml:space="preserve">- </w:t>
      </w:r>
      <w:proofErr w:type="spellStart"/>
      <w:r>
        <w:rPr>
          <w:rFonts w:cs="Times New Roman"/>
          <w:szCs w:val="24"/>
          <w:lang w:val="en-US" w:eastAsia="zh-CN" w:bidi="ar"/>
        </w:rPr>
        <w:t>Tạo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r>
        <w:rPr>
          <w:rFonts w:cs="Times New Roman"/>
          <w:b/>
          <w:bCs/>
          <w:szCs w:val="24"/>
          <w:lang w:val="en-US" w:eastAsia="zh-CN" w:bidi="ar"/>
        </w:rPr>
        <w:t>Source Assistant</w:t>
      </w:r>
      <w:r>
        <w:rPr>
          <w:rFonts w:cs="Times New Roman"/>
          <w:szCs w:val="24"/>
          <w:lang w:val="en-US" w:eastAsia="zh-CN" w:bidi="ar"/>
        </w:rPr>
        <w:t> </w:t>
      </w:r>
      <w:proofErr w:type="spellStart"/>
      <w:r>
        <w:rPr>
          <w:rFonts w:cs="Times New Roman"/>
          <w:szCs w:val="24"/>
          <w:lang w:val="en-US" w:eastAsia="zh-CN" w:bidi="ar"/>
        </w:rPr>
        <w:t>và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r>
        <w:rPr>
          <w:rFonts w:cs="Times New Roman"/>
          <w:b/>
          <w:bCs/>
          <w:szCs w:val="24"/>
          <w:lang w:val="en-US" w:eastAsia="zh-CN" w:bidi="ar"/>
        </w:rPr>
        <w:t>Destination Assistant</w:t>
      </w:r>
      <w:r>
        <w:rPr>
          <w:rFonts w:cs="Times New Roman"/>
          <w:szCs w:val="24"/>
          <w:lang w:val="en-US" w:eastAsia="zh-CN" w:bidi="ar"/>
        </w:rPr>
        <w:t> </w:t>
      </w:r>
      <w:proofErr w:type="spellStart"/>
      <w:r>
        <w:rPr>
          <w:rFonts w:cs="Times New Roman"/>
          <w:szCs w:val="24"/>
          <w:lang w:val="en-US" w:eastAsia="zh-CN" w:bidi="ar"/>
        </w:rPr>
        <w:t>và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cấu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hình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chúng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như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sau</w:t>
      </w:r>
      <w:proofErr w:type="spellEnd"/>
      <w:r>
        <w:rPr>
          <w:rFonts w:cs="Times New Roman"/>
          <w:szCs w:val="24"/>
          <w:lang w:val="en-US" w:eastAsia="zh-CN" w:bidi="ar"/>
        </w:rPr>
        <w:t>:</w:t>
      </w:r>
    </w:p>
    <w:p w14:paraId="2AAEE456" w14:textId="77777777" w:rsidR="00D377A8" w:rsidRDefault="005D75D1">
      <w:pPr>
        <w:spacing w:line="273" w:lineRule="auto"/>
        <w:jc w:val="both"/>
      </w:pPr>
      <w:r>
        <w:rPr>
          <w:rFonts w:cs="Times New Roman"/>
          <w:szCs w:val="24"/>
          <w:lang w:val="en-US" w:eastAsia="zh-CN" w:bidi="ar"/>
        </w:rPr>
        <w:t>+ Source Assistant:</w:t>
      </w:r>
    </w:p>
    <w:p w14:paraId="127A8D30" w14:textId="72392BC1" w:rsidR="00D377A8" w:rsidRDefault="001964DD">
      <w:pPr>
        <w:spacing w:line="273" w:lineRule="auto"/>
        <w:jc w:val="both"/>
      </w:pPr>
      <w:r w:rsidRPr="001964DD">
        <w:rPr>
          <w:rFonts w:cs="Times New Roman"/>
          <w:noProof/>
          <w:sz w:val="22"/>
          <w:lang w:val="en-US" w:eastAsia="zh-CN" w:bidi="ar"/>
        </w:rPr>
        <w:drawing>
          <wp:inline distT="0" distB="0" distL="0" distR="0" wp14:anchorId="16507716" wp14:editId="1910B1A0">
            <wp:extent cx="5733415" cy="5300980"/>
            <wp:effectExtent l="0" t="0" r="635" b="0"/>
            <wp:docPr id="1322953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53099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D1">
        <w:rPr>
          <w:rFonts w:cs="Times New Roman"/>
          <w:sz w:val="22"/>
          <w:lang w:val="en-US" w:eastAsia="zh-CN" w:bidi="ar"/>
        </w:rPr>
        <w:t> </w:t>
      </w:r>
    </w:p>
    <w:p w14:paraId="02872B08" w14:textId="77777777" w:rsidR="00D377A8" w:rsidRDefault="00D377A8">
      <w:pPr>
        <w:spacing w:line="273" w:lineRule="auto"/>
        <w:jc w:val="both"/>
      </w:pPr>
    </w:p>
    <w:p w14:paraId="168A750D" w14:textId="77777777" w:rsidR="00D377A8" w:rsidRDefault="00D377A8">
      <w:pPr>
        <w:spacing w:line="273" w:lineRule="auto"/>
        <w:jc w:val="both"/>
      </w:pPr>
    </w:p>
    <w:p w14:paraId="58B92E78" w14:textId="77777777" w:rsidR="00D377A8" w:rsidRDefault="00D377A8">
      <w:pPr>
        <w:spacing w:line="273" w:lineRule="auto"/>
        <w:jc w:val="both"/>
      </w:pPr>
    </w:p>
    <w:p w14:paraId="53388BA8" w14:textId="77777777" w:rsidR="00D377A8" w:rsidRDefault="00D377A8">
      <w:pPr>
        <w:spacing w:line="273" w:lineRule="auto"/>
        <w:jc w:val="both"/>
      </w:pPr>
    </w:p>
    <w:p w14:paraId="3B52929C" w14:textId="77777777" w:rsidR="00D377A8" w:rsidRDefault="00D377A8">
      <w:pPr>
        <w:spacing w:line="273" w:lineRule="auto"/>
        <w:jc w:val="both"/>
      </w:pPr>
    </w:p>
    <w:p w14:paraId="69CF37B2" w14:textId="77777777" w:rsidR="00D377A8" w:rsidRDefault="00D377A8">
      <w:pPr>
        <w:spacing w:line="273" w:lineRule="auto"/>
        <w:jc w:val="both"/>
      </w:pPr>
    </w:p>
    <w:p w14:paraId="4D989D60" w14:textId="77777777" w:rsidR="00D377A8" w:rsidRDefault="00D377A8">
      <w:pPr>
        <w:spacing w:line="273" w:lineRule="auto"/>
        <w:jc w:val="both"/>
      </w:pPr>
    </w:p>
    <w:p w14:paraId="72DA536C" w14:textId="77777777" w:rsidR="00D377A8" w:rsidRDefault="00D377A8">
      <w:pPr>
        <w:spacing w:line="273" w:lineRule="auto"/>
        <w:jc w:val="both"/>
      </w:pPr>
    </w:p>
    <w:p w14:paraId="3CBF577C" w14:textId="77777777" w:rsidR="00D377A8" w:rsidRDefault="00D377A8">
      <w:pPr>
        <w:spacing w:line="273" w:lineRule="auto"/>
        <w:jc w:val="both"/>
      </w:pPr>
    </w:p>
    <w:p w14:paraId="138C16A0" w14:textId="77777777" w:rsidR="00D377A8" w:rsidRDefault="00D377A8">
      <w:pPr>
        <w:spacing w:line="273" w:lineRule="auto"/>
        <w:jc w:val="both"/>
      </w:pPr>
    </w:p>
    <w:p w14:paraId="004CC528" w14:textId="77777777" w:rsidR="00D377A8" w:rsidRDefault="00D377A8">
      <w:pPr>
        <w:spacing w:line="273" w:lineRule="auto"/>
        <w:jc w:val="both"/>
      </w:pPr>
    </w:p>
    <w:p w14:paraId="1C343885" w14:textId="77777777" w:rsidR="00D377A8" w:rsidRDefault="00D377A8">
      <w:pPr>
        <w:spacing w:line="273" w:lineRule="auto"/>
        <w:jc w:val="both"/>
      </w:pPr>
    </w:p>
    <w:p w14:paraId="1A690782" w14:textId="77777777" w:rsidR="00D377A8" w:rsidRDefault="005D75D1">
      <w:pPr>
        <w:spacing w:line="271" w:lineRule="auto"/>
        <w:jc w:val="both"/>
        <w:rPr>
          <w:rFonts w:cs="Times New Roman"/>
          <w:sz w:val="23"/>
          <w:szCs w:val="23"/>
          <w:lang w:val="en-US" w:eastAsia="zh-CN" w:bidi="ar"/>
        </w:rPr>
      </w:pPr>
      <w:r>
        <w:rPr>
          <w:rFonts w:cs="Times New Roman"/>
          <w:sz w:val="22"/>
          <w:lang w:val="en-US" w:eastAsia="zh-CN" w:bidi="ar"/>
        </w:rPr>
        <w:lastRenderedPageBreak/>
        <w:t xml:space="preserve">+ </w:t>
      </w:r>
      <w:r>
        <w:rPr>
          <w:rFonts w:cs="Times New Roman"/>
          <w:sz w:val="23"/>
          <w:szCs w:val="23"/>
          <w:lang w:val="en-US" w:eastAsia="zh-CN" w:bidi="ar"/>
        </w:rPr>
        <w:t>Destination Assist</w:t>
      </w:r>
    </w:p>
    <w:p w14:paraId="4A51C923" w14:textId="3455E21D" w:rsidR="00D377A8" w:rsidRDefault="003C3F0E">
      <w:pPr>
        <w:spacing w:line="271" w:lineRule="auto"/>
        <w:jc w:val="both"/>
        <w:rPr>
          <w:rFonts w:cs="Times New Roman"/>
          <w:sz w:val="23"/>
          <w:szCs w:val="23"/>
          <w:lang w:val="en-US" w:eastAsia="zh-CN" w:bidi="ar"/>
        </w:rPr>
      </w:pPr>
      <w:r w:rsidRPr="003C3F0E">
        <w:rPr>
          <w:rFonts w:cs="Times New Roman"/>
          <w:noProof/>
          <w:sz w:val="23"/>
          <w:szCs w:val="23"/>
          <w:lang w:val="en-US" w:eastAsia="zh-CN" w:bidi="ar"/>
        </w:rPr>
        <w:drawing>
          <wp:inline distT="0" distB="0" distL="0" distR="0" wp14:anchorId="5DD03FDC" wp14:editId="3DD38481">
            <wp:extent cx="5733415" cy="5254625"/>
            <wp:effectExtent l="0" t="0" r="635" b="3175"/>
            <wp:docPr id="42865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50231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256C" w14:textId="2B8A0FAB" w:rsidR="00D377A8" w:rsidRDefault="00F476A3">
      <w:pPr>
        <w:spacing w:line="271" w:lineRule="auto"/>
        <w:jc w:val="both"/>
      </w:pPr>
      <w:r w:rsidRPr="00F476A3">
        <w:rPr>
          <w:noProof/>
        </w:rPr>
        <w:lastRenderedPageBreak/>
        <w:drawing>
          <wp:inline distT="0" distB="0" distL="0" distR="0" wp14:anchorId="6B8DB679" wp14:editId="5C53311A">
            <wp:extent cx="5733415" cy="5186045"/>
            <wp:effectExtent l="0" t="0" r="635" b="0"/>
            <wp:docPr id="959708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08172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74AD" w14:textId="77777777" w:rsidR="00D377A8" w:rsidRDefault="005D75D1">
      <w:pPr>
        <w:spacing w:line="273" w:lineRule="auto"/>
        <w:jc w:val="both"/>
        <w:rPr>
          <w:szCs w:val="24"/>
        </w:rPr>
      </w:pPr>
      <w:r>
        <w:rPr>
          <w:rFonts w:cs="Times New Roman"/>
          <w:szCs w:val="24"/>
          <w:lang w:val="en-US" w:eastAsia="zh-CN" w:bidi="ar"/>
        </w:rPr>
        <w:t xml:space="preserve">+ Sau </w:t>
      </w:r>
      <w:proofErr w:type="spellStart"/>
      <w:r>
        <w:rPr>
          <w:rFonts w:cs="Times New Roman"/>
          <w:szCs w:val="24"/>
          <w:lang w:val="en-US" w:eastAsia="zh-CN" w:bidi="ar"/>
        </w:rPr>
        <w:t>khi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cấu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hình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xong</w:t>
      </w:r>
      <w:proofErr w:type="spellEnd"/>
      <w:r>
        <w:rPr>
          <w:rFonts w:cs="Times New Roman"/>
          <w:szCs w:val="24"/>
          <w:lang w:val="en-US" w:eastAsia="zh-CN" w:bidi="ar"/>
        </w:rPr>
        <w:t xml:space="preserve"> ta </w:t>
      </w:r>
      <w:proofErr w:type="spellStart"/>
      <w:r>
        <w:rPr>
          <w:rFonts w:cs="Times New Roman"/>
          <w:szCs w:val="24"/>
          <w:lang w:val="en-US" w:eastAsia="zh-CN" w:bidi="ar"/>
        </w:rPr>
        <w:t>được</w:t>
      </w:r>
      <w:proofErr w:type="spellEnd"/>
      <w:r>
        <w:rPr>
          <w:rFonts w:cs="Times New Roman"/>
          <w:szCs w:val="24"/>
          <w:lang w:val="en-US" w:eastAsia="zh-CN" w:bidi="ar"/>
        </w:rPr>
        <w:t>:</w:t>
      </w:r>
    </w:p>
    <w:p w14:paraId="499F05E3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7AE61266" wp14:editId="675CC013">
            <wp:extent cx="5720080" cy="1806575"/>
            <wp:effectExtent l="0" t="0" r="7620" b="9525"/>
            <wp:docPr id="1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A4A9" w14:textId="77777777" w:rsidR="00D377A8" w:rsidRDefault="005D75D1">
      <w:bookmarkStart w:id="327" w:name="_Toc4103"/>
      <w:r>
        <w:br w:type="page"/>
      </w:r>
    </w:p>
    <w:p w14:paraId="5E06E75F" w14:textId="77777777" w:rsidR="00D377A8" w:rsidRDefault="005D75D1">
      <w:pPr>
        <w:pStyle w:val="Heading4"/>
        <w:jc w:val="both"/>
        <w:rPr>
          <w:color w:val="auto"/>
          <w:szCs w:val="26"/>
          <w:lang w:val="vi-VN"/>
        </w:rPr>
      </w:pPr>
      <w:bookmarkStart w:id="328" w:name="_Toc167362156"/>
      <w:r>
        <w:rPr>
          <w:color w:val="auto"/>
        </w:rPr>
        <w:lastRenderedPageBreak/>
        <w:t>3.</w:t>
      </w:r>
      <w:r>
        <w:rPr>
          <w:color w:val="auto"/>
          <w:lang w:val="vi-VN"/>
        </w:rPr>
        <w:t>4</w:t>
      </w:r>
      <w:r>
        <w:rPr>
          <w:color w:val="auto"/>
        </w:rPr>
        <w:t>.</w:t>
      </w:r>
      <w:r>
        <w:rPr>
          <w:color w:val="auto"/>
          <w:lang w:val="vi-VN"/>
        </w:rPr>
        <w:t>1</w:t>
      </w:r>
      <w:r>
        <w:rPr>
          <w:color w:val="auto"/>
          <w:szCs w:val="26"/>
        </w:rPr>
        <w:t xml:space="preserve">.4. Load dữ liệu từ Stage vào </w:t>
      </w:r>
      <w:r>
        <w:rPr>
          <w:color w:val="auto"/>
          <w:szCs w:val="26"/>
          <w:lang w:val="vi-VN"/>
        </w:rPr>
        <w:t>Fact</w:t>
      </w:r>
      <w:bookmarkEnd w:id="327"/>
      <w:bookmarkEnd w:id="328"/>
    </w:p>
    <w:p w14:paraId="49E70AA4" w14:textId="77777777" w:rsidR="00D377A8" w:rsidRDefault="005D75D1">
      <w:pPr>
        <w:spacing w:line="271" w:lineRule="auto"/>
        <w:jc w:val="both"/>
        <w:rPr>
          <w:lang w:val="vi-VN"/>
        </w:rPr>
      </w:pPr>
      <w:r>
        <w:rPr>
          <w:rFonts w:cs="Times New Roman"/>
          <w:szCs w:val="24"/>
          <w:lang w:val="en-US" w:eastAsia="zh-CN" w:bidi="ar"/>
        </w:rPr>
        <w:t xml:space="preserve">- Double-click </w:t>
      </w:r>
      <w:proofErr w:type="spellStart"/>
      <w:r>
        <w:rPr>
          <w:rFonts w:cs="Times New Roman"/>
          <w:szCs w:val="24"/>
          <w:lang w:val="en-US" w:eastAsia="zh-CN" w:bidi="ar"/>
        </w:rPr>
        <w:t>vào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r>
        <w:rPr>
          <w:rFonts w:cs="Times New Roman"/>
          <w:b/>
          <w:bCs/>
          <w:szCs w:val="24"/>
          <w:lang w:val="en-US" w:eastAsia="zh-CN" w:bidi="ar"/>
        </w:rPr>
        <w:t xml:space="preserve">DF - Load to </w:t>
      </w:r>
      <w:r>
        <w:rPr>
          <w:rFonts w:cs="Times New Roman"/>
          <w:b/>
          <w:bCs/>
          <w:szCs w:val="24"/>
          <w:lang w:val="vi-VN" w:eastAsia="zh-CN" w:bidi="ar"/>
        </w:rPr>
        <w:t>FactSales</w:t>
      </w:r>
      <w:r>
        <w:rPr>
          <w:rFonts w:cs="Times New Roman"/>
          <w:b/>
          <w:bCs/>
          <w:szCs w:val="24"/>
          <w:lang w:val="en-US" w:eastAsia="zh-CN" w:bidi="ar"/>
        </w:rPr>
        <w:t> </w:t>
      </w:r>
      <w:r>
        <w:rPr>
          <w:rFonts w:cs="Times New Roman"/>
          <w:szCs w:val="24"/>
          <w:lang w:val="en-US" w:eastAsia="zh-CN" w:bidi="ar"/>
        </w:rPr>
        <w:t xml:space="preserve">task </w:t>
      </w:r>
      <w:proofErr w:type="spellStart"/>
      <w:r>
        <w:rPr>
          <w:rFonts w:cs="Times New Roman"/>
          <w:szCs w:val="24"/>
          <w:lang w:val="en-US" w:eastAsia="zh-CN" w:bidi="ar"/>
        </w:rPr>
        <w:t>để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mở</w:t>
      </w:r>
      <w:proofErr w:type="spellEnd"/>
      <w:r>
        <w:rPr>
          <w:rFonts w:cs="Times New Roman"/>
          <w:szCs w:val="24"/>
          <w:lang w:val="en-US" w:eastAsia="zh-CN" w:bidi="ar"/>
        </w:rPr>
        <w:t xml:space="preserve"> data flow design</w:t>
      </w:r>
      <w:r>
        <w:rPr>
          <w:rFonts w:cs="Times New Roman"/>
          <w:szCs w:val="24"/>
          <w:lang w:val="vi-VN" w:eastAsia="zh-CN" w:bidi="ar"/>
        </w:rPr>
        <w:t xml:space="preserve"> </w:t>
      </w:r>
      <w:r>
        <w:rPr>
          <w:rFonts w:cs="Times New Roman"/>
          <w:szCs w:val="24"/>
          <w:lang w:val="en-US" w:eastAsia="zh-CN" w:bidi="ar"/>
        </w:rPr>
        <w:t>Surface </w:t>
      </w:r>
      <w:r>
        <w:rPr>
          <w:rFonts w:cs="Times New Roman"/>
          <w:szCs w:val="24"/>
          <w:lang w:val="vi-VN" w:eastAsia="zh-CN" w:bidi="ar"/>
        </w:rPr>
        <w:t xml:space="preserve">và thiết lập các cấu hình sau </w:t>
      </w:r>
    </w:p>
    <w:p w14:paraId="3F901B55" w14:textId="77777777" w:rsidR="00D377A8" w:rsidRDefault="005D75D1">
      <w:pPr>
        <w:spacing w:line="273" w:lineRule="auto"/>
        <w:jc w:val="both"/>
        <w:rPr>
          <w:rFonts w:cs="Times New Roman"/>
          <w:color w:val="000000"/>
          <w:sz w:val="23"/>
          <w:szCs w:val="23"/>
          <w:lang w:val="en-US" w:eastAsia="zh-CN" w:bidi="ar"/>
        </w:rPr>
      </w:pPr>
      <w:r>
        <w:rPr>
          <w:noProof/>
        </w:rPr>
        <w:drawing>
          <wp:inline distT="0" distB="0" distL="114300" distR="114300" wp14:anchorId="6C417DD4" wp14:editId="2785218F">
            <wp:extent cx="5718810" cy="1859915"/>
            <wp:effectExtent l="0" t="0" r="8890" b="6985"/>
            <wp:docPr id="1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58FC" w14:textId="77777777" w:rsidR="00D377A8" w:rsidRDefault="005D75D1">
      <w:pPr>
        <w:spacing w:line="273" w:lineRule="auto"/>
        <w:jc w:val="both"/>
        <w:rPr>
          <w:rFonts w:cs="Times New Roman"/>
          <w:b/>
          <w:bCs/>
          <w:color w:val="000000"/>
          <w:sz w:val="23"/>
          <w:szCs w:val="23"/>
          <w:lang w:val="vi-VN" w:eastAsia="zh-CN" w:bidi="ar"/>
        </w:rPr>
      </w:pPr>
      <w:r>
        <w:rPr>
          <w:rFonts w:cs="Times New Roman"/>
          <w:color w:val="000000"/>
          <w:sz w:val="23"/>
          <w:szCs w:val="23"/>
          <w:lang w:val="vi-VN" w:eastAsia="zh-CN" w:bidi="ar"/>
        </w:rPr>
        <w:t xml:space="preserve">- Cấu hình </w:t>
      </w:r>
      <w:r>
        <w:rPr>
          <w:rFonts w:cs="Times New Roman"/>
          <w:b/>
          <w:bCs/>
          <w:color w:val="000000"/>
          <w:sz w:val="23"/>
          <w:szCs w:val="23"/>
          <w:lang w:val="vi-VN" w:eastAsia="zh-CN" w:bidi="ar"/>
        </w:rPr>
        <w:t>Derived Column</w:t>
      </w:r>
      <w:r>
        <w:rPr>
          <w:rFonts w:cs="Times New Roman"/>
          <w:color w:val="000000"/>
          <w:sz w:val="23"/>
          <w:szCs w:val="23"/>
          <w:lang w:val="vi-VN" w:eastAsia="zh-CN" w:bidi="ar"/>
        </w:rPr>
        <w:t xml:space="preserve"> thêm thuộc tính </w:t>
      </w:r>
      <w:r>
        <w:rPr>
          <w:rFonts w:cs="Times New Roman"/>
          <w:b/>
          <w:bCs/>
          <w:color w:val="000000"/>
          <w:sz w:val="23"/>
          <w:szCs w:val="23"/>
          <w:lang w:val="vi-VN" w:eastAsia="zh-CN" w:bidi="ar"/>
        </w:rPr>
        <w:t>SalesAmount</w:t>
      </w:r>
    </w:p>
    <w:p w14:paraId="2EE36B81" w14:textId="77777777" w:rsidR="00D377A8" w:rsidRDefault="005D75D1">
      <w:pPr>
        <w:spacing w:line="273" w:lineRule="auto"/>
        <w:jc w:val="both"/>
        <w:rPr>
          <w:lang w:val="en-US"/>
        </w:rPr>
      </w:pPr>
      <w:r>
        <w:rPr>
          <w:noProof/>
        </w:rPr>
        <w:drawing>
          <wp:inline distT="0" distB="0" distL="114300" distR="114300" wp14:anchorId="39652206" wp14:editId="77D7070F">
            <wp:extent cx="5723890" cy="3130550"/>
            <wp:effectExtent l="0" t="0" r="3810" b="6350"/>
            <wp:docPr id="1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F0EE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lang w:val="vi-VN"/>
        </w:rPr>
        <w:t xml:space="preserve">- </w:t>
      </w:r>
      <w:r>
        <w:rPr>
          <w:b/>
          <w:bCs/>
          <w:lang w:val="vi-VN"/>
        </w:rPr>
        <w:t xml:space="preserve">Lookup </w:t>
      </w:r>
      <w:r>
        <w:rPr>
          <w:lang w:val="vi-VN"/>
        </w:rPr>
        <w:t xml:space="preserve">qua bảng </w:t>
      </w:r>
      <w:r>
        <w:rPr>
          <w:b/>
          <w:bCs/>
          <w:lang w:val="vi-VN"/>
        </w:rPr>
        <w:t>DimProduct</w:t>
      </w:r>
    </w:p>
    <w:p w14:paraId="43EAB5B9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0F36C436" wp14:editId="43120589">
            <wp:extent cx="5732780" cy="2660015"/>
            <wp:effectExtent l="0" t="0" r="7620" b="6985"/>
            <wp:docPr id="1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5D31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lang w:val="vi-VN"/>
        </w:rPr>
        <w:lastRenderedPageBreak/>
        <w:t xml:space="preserve">- Thiết lập </w:t>
      </w:r>
      <w:r>
        <w:rPr>
          <w:b/>
          <w:bCs/>
          <w:lang w:val="vi-VN"/>
        </w:rPr>
        <w:t xml:space="preserve">mapping </w:t>
      </w:r>
      <w:r>
        <w:rPr>
          <w:lang w:val="vi-VN"/>
        </w:rPr>
        <w:t xml:space="preserve">và lấy ra </w:t>
      </w:r>
      <w:r>
        <w:rPr>
          <w:b/>
          <w:bCs/>
          <w:lang w:val="vi-VN"/>
        </w:rPr>
        <w:t>ProductKey</w:t>
      </w:r>
    </w:p>
    <w:p w14:paraId="25E5D241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256B4245" wp14:editId="1EDA2151">
            <wp:extent cx="5730875" cy="3444875"/>
            <wp:effectExtent l="0" t="0" r="9525" b="9525"/>
            <wp:docPr id="1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FDCF4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lang w:val="vi-VN"/>
        </w:rPr>
        <w:t xml:space="preserve">- </w:t>
      </w:r>
      <w:r>
        <w:rPr>
          <w:b/>
          <w:bCs/>
          <w:lang w:val="vi-VN"/>
        </w:rPr>
        <w:t xml:space="preserve">Lookup </w:t>
      </w:r>
      <w:r>
        <w:rPr>
          <w:lang w:val="vi-VN"/>
        </w:rPr>
        <w:t xml:space="preserve">qua bảng </w:t>
      </w:r>
      <w:r>
        <w:rPr>
          <w:b/>
          <w:bCs/>
          <w:lang w:val="vi-VN"/>
        </w:rPr>
        <w:t>DimCustomer</w:t>
      </w:r>
    </w:p>
    <w:p w14:paraId="678C7892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noProof/>
        </w:rPr>
        <w:drawing>
          <wp:inline distT="0" distB="0" distL="114300" distR="114300" wp14:anchorId="313CE882" wp14:editId="08B09307">
            <wp:extent cx="5728970" cy="3365500"/>
            <wp:effectExtent l="0" t="0" r="11430" b="0"/>
            <wp:docPr id="1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br w:type="page"/>
      </w:r>
    </w:p>
    <w:p w14:paraId="12FA63AA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lang w:val="vi-VN"/>
        </w:rPr>
        <w:lastRenderedPageBreak/>
        <w:t xml:space="preserve">- </w:t>
      </w:r>
      <w:r>
        <w:rPr>
          <w:b/>
          <w:bCs/>
          <w:lang w:val="vi-VN"/>
        </w:rPr>
        <w:t xml:space="preserve">Lookup </w:t>
      </w:r>
      <w:r>
        <w:rPr>
          <w:lang w:val="vi-VN"/>
        </w:rPr>
        <w:t xml:space="preserve">qua bảng </w:t>
      </w:r>
      <w:r>
        <w:rPr>
          <w:b/>
          <w:bCs/>
          <w:lang w:val="vi-VN"/>
        </w:rPr>
        <w:t>DimDate</w:t>
      </w:r>
    </w:p>
    <w:p w14:paraId="2ACE3671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7905382D" wp14:editId="5848FEDF">
            <wp:extent cx="5732780" cy="3357245"/>
            <wp:effectExtent l="0" t="0" r="7620" b="8255"/>
            <wp:docPr id="1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640B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lang w:val="vi-VN"/>
        </w:rPr>
        <w:t xml:space="preserve">- </w:t>
      </w:r>
      <w:r>
        <w:rPr>
          <w:b/>
          <w:bCs/>
          <w:lang w:val="vi-VN"/>
        </w:rPr>
        <w:t xml:space="preserve">Lookup </w:t>
      </w:r>
      <w:r>
        <w:rPr>
          <w:lang w:val="vi-VN"/>
        </w:rPr>
        <w:t xml:space="preserve">qua bảng </w:t>
      </w:r>
      <w:r>
        <w:rPr>
          <w:b/>
          <w:bCs/>
          <w:lang w:val="vi-VN"/>
        </w:rPr>
        <w:t>DimEmployee</w:t>
      </w:r>
    </w:p>
    <w:p w14:paraId="0409CF6B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b/>
          <w:bCs/>
          <w:lang w:val="vi-VN"/>
        </w:rPr>
        <w:t xml:space="preserve">- </w:t>
      </w:r>
      <w:r>
        <w:rPr>
          <w:lang w:val="vi-VN"/>
        </w:rPr>
        <w:t>Thiết lập query để lấy những đơn hàng không có người bán hàng</w:t>
      </w:r>
    </w:p>
    <w:p w14:paraId="0766F20C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noProof/>
        </w:rPr>
        <w:drawing>
          <wp:inline distT="0" distB="0" distL="114300" distR="114300" wp14:anchorId="036699D7" wp14:editId="12288501">
            <wp:extent cx="5732780" cy="3287395"/>
            <wp:effectExtent l="0" t="0" r="7620" b="1905"/>
            <wp:docPr id="1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lang w:val="vi-VN"/>
        </w:rPr>
        <w:br w:type="page"/>
      </w:r>
    </w:p>
    <w:p w14:paraId="1360765A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b/>
          <w:bCs/>
          <w:lang w:val="vi-VN"/>
        </w:rPr>
        <w:lastRenderedPageBreak/>
        <w:t xml:space="preserve">- </w:t>
      </w:r>
      <w:r>
        <w:rPr>
          <w:lang w:val="vi-VN"/>
        </w:rPr>
        <w:t xml:space="preserve">Mapping hai bảng và lấy ra </w:t>
      </w:r>
      <w:r>
        <w:rPr>
          <w:b/>
          <w:bCs/>
          <w:lang w:val="vi-VN"/>
        </w:rPr>
        <w:t>EmployeeKey</w:t>
      </w:r>
    </w:p>
    <w:p w14:paraId="76A912D0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37833E2C" wp14:editId="40F4EA69">
            <wp:extent cx="5727700" cy="3329305"/>
            <wp:effectExtent l="0" t="0" r="0" b="10795"/>
            <wp:docPr id="1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3B7A3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lang w:val="vi-VN"/>
        </w:rPr>
        <w:t>- Cấu hình Aggregate chọn các thuộc tính cần thiết và các measures</w:t>
      </w:r>
    </w:p>
    <w:p w14:paraId="73E8CEA4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0ED1A27A" wp14:editId="1B52DE1E">
            <wp:extent cx="5723890" cy="3041015"/>
            <wp:effectExtent l="0" t="0" r="3810" b="6985"/>
            <wp:docPr id="1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C4F08" w14:textId="77777777" w:rsidR="00D377A8" w:rsidRDefault="005D75D1">
      <w:pPr>
        <w:rPr>
          <w:lang w:val="vi-VN"/>
        </w:rPr>
      </w:pPr>
      <w:r>
        <w:rPr>
          <w:lang w:val="vi-VN"/>
        </w:rPr>
        <w:br w:type="page"/>
      </w:r>
    </w:p>
    <w:p w14:paraId="1B80BDA6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lang w:val="vi-VN"/>
        </w:rPr>
        <w:lastRenderedPageBreak/>
        <w:t xml:space="preserve">- Cấu hình Destination chọn bảng </w:t>
      </w:r>
      <w:r>
        <w:rPr>
          <w:b/>
          <w:bCs/>
          <w:lang w:val="vi-VN"/>
        </w:rPr>
        <w:t>FactSales</w:t>
      </w:r>
    </w:p>
    <w:p w14:paraId="34F857AE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551FD66D" wp14:editId="4171EFE9">
            <wp:extent cx="5727065" cy="3035300"/>
            <wp:effectExtent l="0" t="0" r="635" b="0"/>
            <wp:docPr id="1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87E7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lang w:val="vi-VN"/>
        </w:rPr>
        <w:t xml:space="preserve">- Mapping các cột </w:t>
      </w:r>
    </w:p>
    <w:p w14:paraId="17926CA8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4B0D8F17" wp14:editId="62375034">
            <wp:extent cx="5727065" cy="4333240"/>
            <wp:effectExtent l="0" t="0" r="635" b="10160"/>
            <wp:docPr id="1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244C" w14:textId="77777777" w:rsidR="00D377A8" w:rsidRDefault="005D75D1">
      <w:pPr>
        <w:rPr>
          <w:lang w:val="vi-VN"/>
        </w:rPr>
      </w:pPr>
      <w:r>
        <w:rPr>
          <w:lang w:val="vi-VN"/>
        </w:rPr>
        <w:br w:type="page"/>
      </w:r>
    </w:p>
    <w:p w14:paraId="48006B73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lang w:val="vi-VN"/>
        </w:rPr>
        <w:lastRenderedPageBreak/>
        <w:t>- Khởi chạy</w:t>
      </w:r>
    </w:p>
    <w:p w14:paraId="5326ED92" w14:textId="77777777" w:rsidR="00D377A8" w:rsidRDefault="005D75D1">
      <w:pPr>
        <w:spacing w:line="273" w:lineRule="auto"/>
        <w:jc w:val="both"/>
        <w:rPr>
          <w:lang w:val="vi-VN" w:eastAsia="zh-CN"/>
        </w:rPr>
      </w:pPr>
      <w:r>
        <w:rPr>
          <w:noProof/>
        </w:rPr>
        <w:drawing>
          <wp:inline distT="0" distB="0" distL="114300" distR="114300" wp14:anchorId="7F0CB57A" wp14:editId="259AFA50">
            <wp:extent cx="5733415" cy="1691005"/>
            <wp:effectExtent l="0" t="0" r="6985" b="10795"/>
            <wp:docPr id="1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EF3B" w14:textId="4760D21D" w:rsidR="00D377A8" w:rsidRDefault="005D75D1">
      <w:pPr>
        <w:pStyle w:val="Heading3"/>
        <w:jc w:val="both"/>
        <w:rPr>
          <w:lang w:val="en-US"/>
        </w:rPr>
      </w:pPr>
      <w:bookmarkStart w:id="329" w:name="_Toc21426"/>
      <w:bookmarkStart w:id="330" w:name="_Toc32338"/>
      <w:bookmarkStart w:id="331" w:name="_Toc778"/>
      <w:bookmarkStart w:id="332" w:name="_Toc30962"/>
      <w:bookmarkStart w:id="333" w:name="_Toc5755"/>
      <w:bookmarkStart w:id="334" w:name="_Toc15106"/>
      <w:bookmarkStart w:id="335" w:name="_Toc4624"/>
      <w:bookmarkStart w:id="336" w:name="_Toc4090"/>
      <w:bookmarkStart w:id="337" w:name="_Toc167362157"/>
      <w:r>
        <w:rPr>
          <w:lang w:val="en-US"/>
        </w:rPr>
        <w:t xml:space="preserve">3.4.2. </w:t>
      </w:r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r>
        <w:rPr>
          <w:lang w:val="en-US"/>
        </w:rPr>
        <w:t xml:space="preserve">Fact </w:t>
      </w:r>
      <w:proofErr w:type="spellStart"/>
      <w:r w:rsidR="00671C7A" w:rsidRPr="00671C7A">
        <w:rPr>
          <w:lang w:val="en-US"/>
        </w:rPr>
        <w:t>OrderFullfillment</w:t>
      </w:r>
      <w:bookmarkEnd w:id="337"/>
      <w:proofErr w:type="spellEnd"/>
    </w:p>
    <w:p w14:paraId="7C0A6134" w14:textId="77777777" w:rsidR="00D377A8" w:rsidRDefault="005D75D1">
      <w:pPr>
        <w:pStyle w:val="Heading4"/>
        <w:jc w:val="both"/>
        <w:rPr>
          <w:color w:val="auto"/>
        </w:rPr>
      </w:pPr>
      <w:bookmarkStart w:id="338" w:name="_Toc3134"/>
      <w:bookmarkStart w:id="339" w:name="_Toc167362158"/>
      <w:r>
        <w:rPr>
          <w:color w:val="auto"/>
        </w:rPr>
        <w:t>3.</w:t>
      </w:r>
      <w:r>
        <w:rPr>
          <w:color w:val="auto"/>
          <w:lang w:val="vi-VN"/>
        </w:rPr>
        <w:t>4</w:t>
      </w:r>
      <w:r>
        <w:rPr>
          <w:color w:val="auto"/>
        </w:rPr>
        <w:t>.</w:t>
      </w:r>
      <w:r>
        <w:rPr>
          <w:color w:val="auto"/>
          <w:lang w:val="vi-VN"/>
        </w:rPr>
        <w:t>2.1</w:t>
      </w:r>
      <w:r>
        <w:rPr>
          <w:color w:val="auto"/>
        </w:rPr>
        <w:t>. Load dữ liệu từ Source vào Stage</w:t>
      </w:r>
      <w:bookmarkEnd w:id="338"/>
      <w:bookmarkEnd w:id="339"/>
    </w:p>
    <w:p w14:paraId="353FFFA1" w14:textId="77777777" w:rsidR="00D377A8" w:rsidRDefault="005D75D1">
      <w:pPr>
        <w:spacing w:line="273" w:lineRule="auto"/>
        <w:jc w:val="both"/>
      </w:pPr>
      <w:r>
        <w:rPr>
          <w:rFonts w:cs="Times New Roman"/>
          <w:color w:val="000000"/>
          <w:szCs w:val="24"/>
          <w:lang w:val="en-US" w:eastAsia="zh-CN" w:bidi="ar"/>
        </w:rPr>
        <w:t xml:space="preserve">- </w:t>
      </w:r>
      <w:r>
        <w:rPr>
          <w:rFonts w:cs="Times New Roman"/>
          <w:szCs w:val="24"/>
          <w:lang w:val="en-US" w:eastAsia="zh-CN" w:bidi="ar"/>
        </w:rPr>
        <w:t xml:space="preserve">Double-click </w:t>
      </w:r>
      <w:r>
        <w:rPr>
          <w:rFonts w:cs="Times New Roman"/>
          <w:b/>
          <w:bCs/>
          <w:szCs w:val="24"/>
          <w:lang w:val="en-US" w:eastAsia="zh-CN" w:bidi="ar"/>
        </w:rPr>
        <w:t xml:space="preserve">DF - Stage </w:t>
      </w:r>
      <w:r>
        <w:rPr>
          <w:b/>
          <w:bCs/>
          <w:lang w:val="en-US"/>
        </w:rPr>
        <w:t>Product Inventory</w:t>
      </w:r>
      <w:r>
        <w:rPr>
          <w:b/>
          <w:bCs/>
          <w:lang w:val="vi-VN"/>
        </w:rPr>
        <w:t xml:space="preserve"> </w:t>
      </w:r>
      <w:r>
        <w:rPr>
          <w:rFonts w:cs="Times New Roman"/>
          <w:szCs w:val="24"/>
          <w:lang w:val="en-US" w:eastAsia="zh-CN" w:bidi="ar"/>
        </w:rPr>
        <w:t xml:space="preserve">task </w:t>
      </w:r>
      <w:proofErr w:type="spellStart"/>
      <w:r>
        <w:rPr>
          <w:rFonts w:cs="Times New Roman"/>
          <w:szCs w:val="24"/>
          <w:lang w:val="en-US" w:eastAsia="zh-CN" w:bidi="ar"/>
        </w:rPr>
        <w:t>để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mở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nó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trong</w:t>
      </w:r>
      <w:proofErr w:type="spellEnd"/>
      <w:r>
        <w:rPr>
          <w:rFonts w:cs="Times New Roman"/>
          <w:szCs w:val="24"/>
          <w:lang w:val="en-US" w:eastAsia="zh-CN" w:bidi="ar"/>
        </w:rPr>
        <w:t> </w:t>
      </w:r>
      <w:r>
        <w:rPr>
          <w:rFonts w:cs="Times New Roman"/>
          <w:b/>
          <w:bCs/>
          <w:szCs w:val="24"/>
          <w:lang w:val="en-US" w:eastAsia="zh-CN" w:bidi="ar"/>
        </w:rPr>
        <w:t>Data Flow design surface:</w:t>
      </w:r>
    </w:p>
    <w:p w14:paraId="733E8127" w14:textId="77777777" w:rsidR="00D377A8" w:rsidRDefault="005D75D1">
      <w:pPr>
        <w:spacing w:line="273" w:lineRule="auto"/>
        <w:jc w:val="both"/>
      </w:pPr>
      <w:r>
        <w:rPr>
          <w:rFonts w:cs="Times New Roman"/>
          <w:szCs w:val="24"/>
          <w:lang w:val="en-US" w:eastAsia="zh-CN" w:bidi="ar"/>
        </w:rPr>
        <w:t xml:space="preserve">- </w:t>
      </w:r>
      <w:proofErr w:type="spellStart"/>
      <w:r>
        <w:rPr>
          <w:rFonts w:cs="Times New Roman"/>
          <w:szCs w:val="24"/>
          <w:lang w:val="en-US" w:eastAsia="zh-CN" w:bidi="ar"/>
        </w:rPr>
        <w:t>Tạo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r>
        <w:rPr>
          <w:rFonts w:cs="Times New Roman"/>
          <w:b/>
          <w:bCs/>
          <w:szCs w:val="24"/>
          <w:lang w:val="en-US" w:eastAsia="zh-CN" w:bidi="ar"/>
        </w:rPr>
        <w:t>Source Assistant</w:t>
      </w:r>
      <w:r>
        <w:rPr>
          <w:rFonts w:cs="Times New Roman"/>
          <w:szCs w:val="24"/>
          <w:lang w:val="en-US" w:eastAsia="zh-CN" w:bidi="ar"/>
        </w:rPr>
        <w:t> </w:t>
      </w:r>
      <w:proofErr w:type="spellStart"/>
      <w:r>
        <w:rPr>
          <w:rFonts w:cs="Times New Roman"/>
          <w:szCs w:val="24"/>
          <w:lang w:val="en-US" w:eastAsia="zh-CN" w:bidi="ar"/>
        </w:rPr>
        <w:t>và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r>
        <w:rPr>
          <w:rFonts w:cs="Times New Roman"/>
          <w:b/>
          <w:bCs/>
          <w:szCs w:val="24"/>
          <w:lang w:val="en-US" w:eastAsia="zh-CN" w:bidi="ar"/>
        </w:rPr>
        <w:t>Destination Assistant</w:t>
      </w:r>
      <w:r>
        <w:rPr>
          <w:rFonts w:cs="Times New Roman"/>
          <w:szCs w:val="24"/>
          <w:lang w:val="en-US" w:eastAsia="zh-CN" w:bidi="ar"/>
        </w:rPr>
        <w:t> </w:t>
      </w:r>
      <w:proofErr w:type="spellStart"/>
      <w:r>
        <w:rPr>
          <w:rFonts w:cs="Times New Roman"/>
          <w:szCs w:val="24"/>
          <w:lang w:val="en-US" w:eastAsia="zh-CN" w:bidi="ar"/>
        </w:rPr>
        <w:t>và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cấu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hình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chúng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như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sau</w:t>
      </w:r>
      <w:proofErr w:type="spellEnd"/>
      <w:r>
        <w:rPr>
          <w:rFonts w:cs="Times New Roman"/>
          <w:szCs w:val="24"/>
          <w:lang w:val="en-US" w:eastAsia="zh-CN" w:bidi="ar"/>
        </w:rPr>
        <w:t>:</w:t>
      </w:r>
    </w:p>
    <w:p w14:paraId="3FEDA1D0" w14:textId="77777777" w:rsidR="00D377A8" w:rsidRDefault="005D75D1">
      <w:pPr>
        <w:spacing w:line="273" w:lineRule="auto"/>
        <w:jc w:val="both"/>
      </w:pPr>
      <w:r>
        <w:rPr>
          <w:rFonts w:cs="Times New Roman"/>
          <w:szCs w:val="24"/>
          <w:lang w:val="en-US" w:eastAsia="zh-CN" w:bidi="ar"/>
        </w:rPr>
        <w:t>+ Source Assistant:</w:t>
      </w:r>
    </w:p>
    <w:p w14:paraId="1A659117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4581A59B" wp14:editId="19BAFD48">
            <wp:extent cx="5727065" cy="4284980"/>
            <wp:effectExtent l="0" t="0" r="635" b="7620"/>
            <wp:docPr id="1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E1BE" w14:textId="77777777" w:rsidR="00D377A8" w:rsidRDefault="005D75D1">
      <w:pPr>
        <w:rPr>
          <w:rFonts w:cs="Times New Roman"/>
          <w:sz w:val="22"/>
          <w:lang w:val="en-US" w:eastAsia="zh-CN" w:bidi="ar"/>
        </w:rPr>
      </w:pPr>
      <w:r>
        <w:rPr>
          <w:rFonts w:cs="Times New Roman"/>
          <w:sz w:val="22"/>
          <w:lang w:val="en-US" w:eastAsia="zh-CN" w:bidi="ar"/>
        </w:rPr>
        <w:br w:type="page"/>
      </w:r>
    </w:p>
    <w:p w14:paraId="3C900D51" w14:textId="77777777" w:rsidR="00D377A8" w:rsidRDefault="005D75D1">
      <w:pPr>
        <w:spacing w:line="271" w:lineRule="auto"/>
        <w:jc w:val="both"/>
        <w:rPr>
          <w:rFonts w:cs="Times New Roman"/>
          <w:sz w:val="23"/>
          <w:szCs w:val="23"/>
          <w:lang w:val="en-US" w:eastAsia="zh-CN" w:bidi="ar"/>
        </w:rPr>
      </w:pPr>
      <w:r>
        <w:rPr>
          <w:rFonts w:cs="Times New Roman"/>
          <w:sz w:val="22"/>
          <w:lang w:val="en-US" w:eastAsia="zh-CN" w:bidi="ar"/>
        </w:rPr>
        <w:lastRenderedPageBreak/>
        <w:t xml:space="preserve">+ </w:t>
      </w:r>
      <w:r>
        <w:rPr>
          <w:rFonts w:cs="Times New Roman"/>
          <w:sz w:val="23"/>
          <w:szCs w:val="23"/>
          <w:lang w:val="en-US" w:eastAsia="zh-CN" w:bidi="ar"/>
        </w:rPr>
        <w:t>Destination Assist</w:t>
      </w:r>
    </w:p>
    <w:p w14:paraId="7D5BA75A" w14:textId="77777777" w:rsidR="00D377A8" w:rsidRDefault="005D75D1">
      <w:pPr>
        <w:spacing w:line="271" w:lineRule="auto"/>
        <w:jc w:val="both"/>
      </w:pPr>
      <w:r>
        <w:rPr>
          <w:noProof/>
        </w:rPr>
        <w:drawing>
          <wp:inline distT="0" distB="0" distL="114300" distR="114300" wp14:anchorId="3593820F" wp14:editId="76F13730">
            <wp:extent cx="5732780" cy="3013710"/>
            <wp:effectExtent l="0" t="0" r="7620" b="8890"/>
            <wp:docPr id="1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01A1C" w14:textId="77777777" w:rsidR="00D377A8" w:rsidRDefault="00D377A8">
      <w:pPr>
        <w:spacing w:line="271" w:lineRule="auto"/>
        <w:jc w:val="both"/>
        <w:rPr>
          <w:lang w:val="en-US" w:eastAsia="zh-CN"/>
        </w:rPr>
      </w:pPr>
    </w:p>
    <w:p w14:paraId="10668C1A" w14:textId="77777777" w:rsidR="00D377A8" w:rsidRDefault="005D75D1">
      <w:pPr>
        <w:spacing w:line="271" w:lineRule="auto"/>
        <w:jc w:val="both"/>
      </w:pPr>
      <w:r>
        <w:rPr>
          <w:noProof/>
        </w:rPr>
        <w:drawing>
          <wp:inline distT="0" distB="0" distL="114300" distR="114300" wp14:anchorId="1EDF200E" wp14:editId="70DD770D">
            <wp:extent cx="5733415" cy="4004310"/>
            <wp:effectExtent l="0" t="0" r="6985" b="8890"/>
            <wp:docPr id="17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7273" w14:textId="77777777" w:rsidR="00D377A8" w:rsidRDefault="005D75D1">
      <w:pPr>
        <w:rPr>
          <w:rFonts w:cs="Times New Roman"/>
          <w:szCs w:val="24"/>
          <w:lang w:val="en-US" w:eastAsia="zh-CN" w:bidi="ar"/>
        </w:rPr>
      </w:pPr>
      <w:r>
        <w:rPr>
          <w:rFonts w:cs="Times New Roman"/>
          <w:szCs w:val="24"/>
          <w:lang w:val="en-US" w:eastAsia="zh-CN" w:bidi="ar"/>
        </w:rPr>
        <w:br w:type="page"/>
      </w:r>
    </w:p>
    <w:p w14:paraId="704877AC" w14:textId="77777777" w:rsidR="00D377A8" w:rsidRDefault="005D75D1">
      <w:pPr>
        <w:spacing w:line="273" w:lineRule="auto"/>
        <w:jc w:val="both"/>
        <w:rPr>
          <w:szCs w:val="24"/>
        </w:rPr>
      </w:pPr>
      <w:r>
        <w:rPr>
          <w:rFonts w:cs="Times New Roman"/>
          <w:szCs w:val="24"/>
          <w:lang w:val="en-US" w:eastAsia="zh-CN" w:bidi="ar"/>
        </w:rPr>
        <w:lastRenderedPageBreak/>
        <w:t xml:space="preserve">+ Sau </w:t>
      </w:r>
      <w:proofErr w:type="spellStart"/>
      <w:r>
        <w:rPr>
          <w:rFonts w:cs="Times New Roman"/>
          <w:szCs w:val="24"/>
          <w:lang w:val="en-US" w:eastAsia="zh-CN" w:bidi="ar"/>
        </w:rPr>
        <w:t>khi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cấu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hình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xong</w:t>
      </w:r>
      <w:proofErr w:type="spellEnd"/>
      <w:r>
        <w:rPr>
          <w:rFonts w:cs="Times New Roman"/>
          <w:szCs w:val="24"/>
          <w:lang w:val="en-US" w:eastAsia="zh-CN" w:bidi="ar"/>
        </w:rPr>
        <w:t xml:space="preserve"> ta </w:t>
      </w:r>
      <w:proofErr w:type="spellStart"/>
      <w:r>
        <w:rPr>
          <w:rFonts w:cs="Times New Roman"/>
          <w:szCs w:val="24"/>
          <w:lang w:val="en-US" w:eastAsia="zh-CN" w:bidi="ar"/>
        </w:rPr>
        <w:t>được</w:t>
      </w:r>
      <w:proofErr w:type="spellEnd"/>
      <w:r>
        <w:rPr>
          <w:rFonts w:cs="Times New Roman"/>
          <w:szCs w:val="24"/>
          <w:lang w:val="en-US" w:eastAsia="zh-CN" w:bidi="ar"/>
        </w:rPr>
        <w:t>:</w:t>
      </w:r>
    </w:p>
    <w:p w14:paraId="2723EFC8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7B2D0FE0" wp14:editId="0AC702C8">
            <wp:extent cx="5732780" cy="1686560"/>
            <wp:effectExtent l="0" t="0" r="7620" b="2540"/>
            <wp:docPr id="17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28D85" w14:textId="77777777" w:rsidR="00D377A8" w:rsidRDefault="005D75D1">
      <w:pPr>
        <w:pStyle w:val="Heading4"/>
        <w:jc w:val="both"/>
        <w:rPr>
          <w:color w:val="auto"/>
          <w:szCs w:val="26"/>
          <w:lang w:val="vi-VN"/>
        </w:rPr>
      </w:pPr>
      <w:bookmarkStart w:id="340" w:name="_Toc3635"/>
      <w:bookmarkStart w:id="341" w:name="_Toc167362159"/>
      <w:r>
        <w:rPr>
          <w:color w:val="auto"/>
        </w:rPr>
        <w:t>3.</w:t>
      </w:r>
      <w:r>
        <w:rPr>
          <w:color w:val="auto"/>
          <w:lang w:val="vi-VN"/>
        </w:rPr>
        <w:t>4</w:t>
      </w:r>
      <w:r>
        <w:rPr>
          <w:color w:val="auto"/>
        </w:rPr>
        <w:t>.</w:t>
      </w:r>
      <w:r>
        <w:rPr>
          <w:color w:val="auto"/>
          <w:lang w:val="vi-VN"/>
        </w:rPr>
        <w:t>1</w:t>
      </w:r>
      <w:r>
        <w:rPr>
          <w:color w:val="auto"/>
          <w:szCs w:val="26"/>
        </w:rPr>
        <w:t xml:space="preserve">.4. Load dữ liệu từ Stage vào </w:t>
      </w:r>
      <w:r>
        <w:rPr>
          <w:color w:val="auto"/>
          <w:szCs w:val="26"/>
          <w:lang w:val="vi-VN"/>
        </w:rPr>
        <w:t>Fact</w:t>
      </w:r>
      <w:bookmarkEnd w:id="340"/>
      <w:bookmarkEnd w:id="341"/>
    </w:p>
    <w:p w14:paraId="64EBF431" w14:textId="5AF0DEBF" w:rsidR="00D377A8" w:rsidRDefault="005D75D1">
      <w:pPr>
        <w:spacing w:line="271" w:lineRule="auto"/>
        <w:jc w:val="both"/>
        <w:rPr>
          <w:lang w:val="vi-VN"/>
        </w:rPr>
      </w:pPr>
      <w:r>
        <w:rPr>
          <w:rFonts w:cs="Times New Roman"/>
          <w:szCs w:val="24"/>
          <w:lang w:val="en-US" w:eastAsia="zh-CN" w:bidi="ar"/>
        </w:rPr>
        <w:t xml:space="preserve">- Double-click </w:t>
      </w:r>
      <w:proofErr w:type="spellStart"/>
      <w:r>
        <w:rPr>
          <w:rFonts w:cs="Times New Roman"/>
          <w:szCs w:val="24"/>
          <w:lang w:val="en-US" w:eastAsia="zh-CN" w:bidi="ar"/>
        </w:rPr>
        <w:t>vào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r>
        <w:rPr>
          <w:rFonts w:cs="Times New Roman"/>
          <w:b/>
          <w:bCs/>
          <w:szCs w:val="24"/>
          <w:lang w:val="en-US" w:eastAsia="zh-CN" w:bidi="ar"/>
        </w:rPr>
        <w:t xml:space="preserve">DF - Load to </w:t>
      </w:r>
      <w:r>
        <w:rPr>
          <w:rFonts w:cs="Times New Roman"/>
          <w:b/>
          <w:bCs/>
          <w:szCs w:val="24"/>
          <w:lang w:val="vi-VN" w:eastAsia="zh-CN" w:bidi="ar"/>
        </w:rPr>
        <w:t>Fact</w:t>
      </w:r>
      <w:proofErr w:type="spellStart"/>
      <w:r w:rsidR="00475869">
        <w:rPr>
          <w:rFonts w:cs="Times New Roman"/>
          <w:b/>
          <w:bCs/>
          <w:szCs w:val="24"/>
          <w:lang w:val="en-US" w:eastAsia="zh-CN" w:bidi="ar"/>
        </w:rPr>
        <w:t>OrderFullfillment</w:t>
      </w:r>
      <w:proofErr w:type="spellEnd"/>
      <w:r>
        <w:rPr>
          <w:rFonts w:cs="Times New Roman"/>
          <w:b/>
          <w:bCs/>
          <w:szCs w:val="24"/>
          <w:lang w:val="vi-VN" w:eastAsia="zh-CN" w:bidi="ar"/>
        </w:rPr>
        <w:t xml:space="preserve"> </w:t>
      </w:r>
      <w:r>
        <w:rPr>
          <w:rFonts w:cs="Times New Roman"/>
          <w:szCs w:val="24"/>
          <w:lang w:val="en-US" w:eastAsia="zh-CN" w:bidi="ar"/>
        </w:rPr>
        <w:t xml:space="preserve">task </w:t>
      </w:r>
      <w:proofErr w:type="spellStart"/>
      <w:r>
        <w:rPr>
          <w:rFonts w:cs="Times New Roman"/>
          <w:szCs w:val="24"/>
          <w:lang w:val="en-US" w:eastAsia="zh-CN" w:bidi="ar"/>
        </w:rPr>
        <w:t>để</w:t>
      </w:r>
      <w:proofErr w:type="spellEnd"/>
      <w:r>
        <w:rPr>
          <w:rFonts w:cs="Times New Roman"/>
          <w:szCs w:val="24"/>
          <w:lang w:val="en-US" w:eastAsia="zh-CN" w:bidi="ar"/>
        </w:rPr>
        <w:t xml:space="preserve"> </w:t>
      </w:r>
      <w:proofErr w:type="spellStart"/>
      <w:r>
        <w:rPr>
          <w:rFonts w:cs="Times New Roman"/>
          <w:szCs w:val="24"/>
          <w:lang w:val="en-US" w:eastAsia="zh-CN" w:bidi="ar"/>
        </w:rPr>
        <w:t>mở</w:t>
      </w:r>
      <w:proofErr w:type="spellEnd"/>
      <w:r>
        <w:rPr>
          <w:rFonts w:cs="Times New Roman"/>
          <w:szCs w:val="24"/>
          <w:lang w:val="en-US" w:eastAsia="zh-CN" w:bidi="ar"/>
        </w:rPr>
        <w:t xml:space="preserve"> data flow design</w:t>
      </w:r>
      <w:r>
        <w:rPr>
          <w:rFonts w:cs="Times New Roman"/>
          <w:szCs w:val="24"/>
          <w:lang w:val="vi-VN" w:eastAsia="zh-CN" w:bidi="ar"/>
        </w:rPr>
        <w:t xml:space="preserve"> </w:t>
      </w:r>
      <w:r>
        <w:rPr>
          <w:rFonts w:cs="Times New Roman"/>
          <w:szCs w:val="24"/>
          <w:lang w:val="en-US" w:eastAsia="zh-CN" w:bidi="ar"/>
        </w:rPr>
        <w:t>Surface </w:t>
      </w:r>
      <w:r>
        <w:rPr>
          <w:rFonts w:cs="Times New Roman"/>
          <w:szCs w:val="24"/>
          <w:lang w:val="vi-VN" w:eastAsia="zh-CN" w:bidi="ar"/>
        </w:rPr>
        <w:t xml:space="preserve">và thiết lập các cấu hình sau </w:t>
      </w:r>
    </w:p>
    <w:p w14:paraId="4B03E393" w14:textId="77777777" w:rsidR="00D377A8" w:rsidRDefault="005D75D1">
      <w:pPr>
        <w:spacing w:line="273" w:lineRule="auto"/>
        <w:jc w:val="both"/>
        <w:rPr>
          <w:rFonts w:cs="Times New Roman"/>
          <w:color w:val="000000"/>
          <w:sz w:val="23"/>
          <w:szCs w:val="23"/>
          <w:lang w:val="en-US" w:eastAsia="zh-CN" w:bidi="ar"/>
        </w:rPr>
      </w:pPr>
      <w:r>
        <w:rPr>
          <w:noProof/>
        </w:rPr>
        <w:drawing>
          <wp:inline distT="0" distB="0" distL="114300" distR="114300" wp14:anchorId="0FC2769F" wp14:editId="324D5B93">
            <wp:extent cx="5728335" cy="1784350"/>
            <wp:effectExtent l="0" t="0" r="12065" b="6350"/>
            <wp:docPr id="17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6E31" w14:textId="77777777" w:rsidR="00D377A8" w:rsidRDefault="005D75D1">
      <w:pPr>
        <w:spacing w:line="273" w:lineRule="auto"/>
        <w:jc w:val="both"/>
        <w:rPr>
          <w:rFonts w:cs="Times New Roman"/>
          <w:b/>
          <w:bCs/>
          <w:color w:val="000000"/>
          <w:sz w:val="23"/>
          <w:szCs w:val="23"/>
          <w:lang w:val="vi-VN" w:eastAsia="zh-CN" w:bidi="ar"/>
        </w:rPr>
      </w:pPr>
      <w:r>
        <w:rPr>
          <w:rFonts w:cs="Times New Roman"/>
          <w:color w:val="000000"/>
          <w:sz w:val="23"/>
          <w:szCs w:val="23"/>
          <w:lang w:val="vi-VN" w:eastAsia="zh-CN" w:bidi="ar"/>
        </w:rPr>
        <w:t xml:space="preserve">- Cấu hình Source chọn bảng </w:t>
      </w:r>
      <w:r>
        <w:rPr>
          <w:rFonts w:cs="Times New Roman"/>
          <w:b/>
          <w:bCs/>
          <w:color w:val="000000"/>
          <w:sz w:val="23"/>
          <w:szCs w:val="23"/>
          <w:lang w:val="vi-VN" w:eastAsia="zh-CN" w:bidi="ar"/>
        </w:rPr>
        <w:t>stgProductInventory</w:t>
      </w:r>
    </w:p>
    <w:p w14:paraId="49164E4D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5CBED783" wp14:editId="205EB6E0">
            <wp:extent cx="5732780" cy="2954655"/>
            <wp:effectExtent l="0" t="0" r="7620" b="4445"/>
            <wp:docPr id="17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3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CD97" w14:textId="77777777" w:rsidR="00D377A8" w:rsidRDefault="005D75D1">
      <w:pPr>
        <w:rPr>
          <w:lang w:val="vi-VN"/>
        </w:rPr>
      </w:pPr>
      <w:r>
        <w:rPr>
          <w:lang w:val="vi-VN"/>
        </w:rPr>
        <w:br w:type="page"/>
      </w:r>
    </w:p>
    <w:p w14:paraId="20CA1018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lang w:val="vi-VN"/>
        </w:rPr>
        <w:lastRenderedPageBreak/>
        <w:t xml:space="preserve">- </w:t>
      </w:r>
      <w:r>
        <w:rPr>
          <w:b/>
          <w:bCs/>
          <w:lang w:val="vi-VN"/>
        </w:rPr>
        <w:t xml:space="preserve">Lookup </w:t>
      </w:r>
      <w:r>
        <w:rPr>
          <w:lang w:val="vi-VN"/>
        </w:rPr>
        <w:t xml:space="preserve">qua bảng </w:t>
      </w:r>
      <w:r>
        <w:rPr>
          <w:b/>
          <w:bCs/>
          <w:lang w:val="vi-VN"/>
        </w:rPr>
        <w:t>DimProduct</w:t>
      </w:r>
    </w:p>
    <w:p w14:paraId="02D8347A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6C9A73A2" wp14:editId="7C52F9E5">
            <wp:extent cx="5733415" cy="2660650"/>
            <wp:effectExtent l="0" t="0" r="6985" b="6350"/>
            <wp:docPr id="17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4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D1EF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lang w:val="vi-VN"/>
        </w:rPr>
        <w:t xml:space="preserve">- Thiết lập </w:t>
      </w:r>
      <w:r>
        <w:rPr>
          <w:b/>
          <w:bCs/>
          <w:lang w:val="vi-VN"/>
        </w:rPr>
        <w:t xml:space="preserve">mapping </w:t>
      </w:r>
      <w:r>
        <w:rPr>
          <w:lang w:val="vi-VN"/>
        </w:rPr>
        <w:t xml:space="preserve">và lấy ra </w:t>
      </w:r>
      <w:r>
        <w:rPr>
          <w:b/>
          <w:bCs/>
          <w:lang w:val="vi-VN"/>
        </w:rPr>
        <w:t>ProductKey</w:t>
      </w:r>
    </w:p>
    <w:p w14:paraId="32BF9EB6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noProof/>
        </w:rPr>
        <w:drawing>
          <wp:inline distT="0" distB="0" distL="114300" distR="114300" wp14:anchorId="1649C3B3" wp14:editId="26E56719">
            <wp:extent cx="5727065" cy="3373120"/>
            <wp:effectExtent l="0" t="0" r="635" b="5080"/>
            <wp:docPr id="17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4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br w:type="page"/>
      </w:r>
    </w:p>
    <w:p w14:paraId="7C387146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lang w:val="vi-VN"/>
        </w:rPr>
        <w:lastRenderedPageBreak/>
        <w:t xml:space="preserve">- </w:t>
      </w:r>
      <w:r>
        <w:rPr>
          <w:b/>
          <w:bCs/>
          <w:lang w:val="vi-VN"/>
        </w:rPr>
        <w:t xml:space="preserve">Lookup </w:t>
      </w:r>
      <w:r>
        <w:rPr>
          <w:lang w:val="vi-VN"/>
        </w:rPr>
        <w:t xml:space="preserve">qua bảng </w:t>
      </w:r>
      <w:r>
        <w:rPr>
          <w:b/>
          <w:bCs/>
          <w:lang w:val="vi-VN"/>
        </w:rPr>
        <w:t>DimCategory</w:t>
      </w:r>
    </w:p>
    <w:p w14:paraId="1C5E7D5F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49B0DEFB" wp14:editId="2167262B">
            <wp:extent cx="5727700" cy="2665730"/>
            <wp:effectExtent l="0" t="0" r="0" b="1270"/>
            <wp:docPr id="1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4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7190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lang w:val="vi-VN"/>
        </w:rPr>
        <w:t xml:space="preserve">- Mapping và lấy </w:t>
      </w:r>
      <w:r>
        <w:rPr>
          <w:b/>
          <w:bCs/>
          <w:lang w:val="vi-VN"/>
        </w:rPr>
        <w:t>CategoryKey</w:t>
      </w:r>
    </w:p>
    <w:p w14:paraId="429D892A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noProof/>
        </w:rPr>
        <w:drawing>
          <wp:inline distT="0" distB="0" distL="114300" distR="114300" wp14:anchorId="0D2FF114" wp14:editId="03403B40">
            <wp:extent cx="5727065" cy="3357245"/>
            <wp:effectExtent l="0" t="0" r="635" b="8255"/>
            <wp:docPr id="1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4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vi-VN"/>
        </w:rPr>
        <w:br w:type="page"/>
      </w:r>
    </w:p>
    <w:p w14:paraId="30A3E0CF" w14:textId="235C5A6A" w:rsidR="00D377A8" w:rsidRPr="00475869" w:rsidRDefault="005D75D1">
      <w:pPr>
        <w:spacing w:line="273" w:lineRule="auto"/>
        <w:jc w:val="both"/>
        <w:rPr>
          <w:b/>
          <w:bCs/>
          <w:lang w:val="en-US"/>
        </w:rPr>
      </w:pPr>
      <w:r>
        <w:rPr>
          <w:lang w:val="vi-VN"/>
        </w:rPr>
        <w:lastRenderedPageBreak/>
        <w:t xml:space="preserve">- </w:t>
      </w:r>
      <w:r>
        <w:rPr>
          <w:b/>
          <w:bCs/>
          <w:lang w:val="vi-VN"/>
        </w:rPr>
        <w:t xml:space="preserve">Lookup </w:t>
      </w:r>
      <w:r>
        <w:rPr>
          <w:lang w:val="vi-VN"/>
        </w:rPr>
        <w:t xml:space="preserve">qua bảng </w:t>
      </w:r>
      <w:r>
        <w:rPr>
          <w:b/>
          <w:bCs/>
          <w:lang w:val="vi-VN"/>
        </w:rPr>
        <w:t>Dim</w:t>
      </w:r>
      <w:r w:rsidR="00475869">
        <w:rPr>
          <w:b/>
          <w:bCs/>
          <w:lang w:val="en-US"/>
        </w:rPr>
        <w:t>Shipping</w:t>
      </w:r>
    </w:p>
    <w:p w14:paraId="19F422CB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522DB574" wp14:editId="3E970D9E">
            <wp:extent cx="5727065" cy="2660015"/>
            <wp:effectExtent l="0" t="0" r="635" b="6985"/>
            <wp:docPr id="18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4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7850F" w14:textId="77777777" w:rsidR="00D377A8" w:rsidRDefault="00D377A8">
      <w:pPr>
        <w:spacing w:line="273" w:lineRule="auto"/>
        <w:jc w:val="both"/>
      </w:pPr>
    </w:p>
    <w:p w14:paraId="5DE87CF2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43F23526" wp14:editId="3DEDC8F9">
            <wp:extent cx="5727700" cy="3345815"/>
            <wp:effectExtent l="0" t="0" r="0" b="6985"/>
            <wp:docPr id="18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4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2A5A" w14:textId="77777777" w:rsidR="00D377A8" w:rsidRDefault="005D75D1">
      <w:pPr>
        <w:rPr>
          <w:lang w:val="vi-VN"/>
        </w:rPr>
      </w:pPr>
      <w:r>
        <w:rPr>
          <w:lang w:val="vi-VN"/>
        </w:rPr>
        <w:br w:type="page"/>
      </w:r>
    </w:p>
    <w:p w14:paraId="297BA1C1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lang w:val="vi-VN"/>
        </w:rPr>
        <w:lastRenderedPageBreak/>
        <w:t xml:space="preserve">- </w:t>
      </w:r>
      <w:r>
        <w:rPr>
          <w:b/>
          <w:bCs/>
          <w:lang w:val="vi-VN"/>
        </w:rPr>
        <w:t xml:space="preserve">Lookup </w:t>
      </w:r>
      <w:r>
        <w:rPr>
          <w:lang w:val="vi-VN"/>
        </w:rPr>
        <w:t xml:space="preserve">qua bảng </w:t>
      </w:r>
      <w:r>
        <w:rPr>
          <w:b/>
          <w:bCs/>
          <w:lang w:val="vi-VN"/>
        </w:rPr>
        <w:t>DimGeography</w:t>
      </w:r>
    </w:p>
    <w:p w14:paraId="06F9218A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6643CDF3" wp14:editId="5240C6C8">
            <wp:extent cx="5727065" cy="2600960"/>
            <wp:effectExtent l="0" t="0" r="635" b="2540"/>
            <wp:docPr id="18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4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855FF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b/>
          <w:bCs/>
          <w:lang w:val="vi-VN"/>
        </w:rPr>
        <w:t xml:space="preserve">- </w:t>
      </w:r>
      <w:r>
        <w:rPr>
          <w:lang w:val="vi-VN"/>
        </w:rPr>
        <w:t xml:space="preserve">Mapping hai bảng và lấy ra </w:t>
      </w:r>
      <w:r>
        <w:rPr>
          <w:b/>
          <w:bCs/>
          <w:lang w:val="vi-VN"/>
        </w:rPr>
        <w:t>GeographyKey</w:t>
      </w:r>
    </w:p>
    <w:p w14:paraId="6F57C737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1A16C8E4" wp14:editId="77258B52">
            <wp:extent cx="5730240" cy="3375660"/>
            <wp:effectExtent l="0" t="0" r="10160" b="2540"/>
            <wp:docPr id="18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26FEF" w14:textId="77777777" w:rsidR="00D377A8" w:rsidRDefault="005D75D1">
      <w:pPr>
        <w:rPr>
          <w:lang w:val="vi-VN"/>
        </w:rPr>
      </w:pPr>
      <w:r>
        <w:rPr>
          <w:lang w:val="vi-VN"/>
        </w:rPr>
        <w:br w:type="page"/>
      </w:r>
    </w:p>
    <w:p w14:paraId="480CED7B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lang w:val="vi-VN"/>
        </w:rPr>
        <w:lastRenderedPageBreak/>
        <w:t>- Cấu hình Aggregate chọn các thuộc tính cần thiết và các measures</w:t>
      </w:r>
    </w:p>
    <w:p w14:paraId="32FF505D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765EC757" wp14:editId="2D124CDE">
            <wp:extent cx="5732145" cy="4787900"/>
            <wp:effectExtent l="0" t="0" r="8255" b="0"/>
            <wp:docPr id="18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E0F9" w14:textId="77777777" w:rsidR="00D377A8" w:rsidRDefault="005D75D1">
      <w:pPr>
        <w:spacing w:line="273" w:lineRule="auto"/>
        <w:jc w:val="both"/>
        <w:rPr>
          <w:b/>
          <w:bCs/>
          <w:lang w:val="vi-VN"/>
        </w:rPr>
      </w:pPr>
      <w:r>
        <w:rPr>
          <w:lang w:val="vi-VN"/>
        </w:rPr>
        <w:t xml:space="preserve">- Cấu hình Destination chọn bảng </w:t>
      </w:r>
      <w:r>
        <w:rPr>
          <w:b/>
          <w:bCs/>
          <w:lang w:val="vi-VN"/>
        </w:rPr>
        <w:t>FactSales</w:t>
      </w:r>
    </w:p>
    <w:p w14:paraId="27555420" w14:textId="77777777" w:rsidR="00D377A8" w:rsidRDefault="005D75D1">
      <w:pPr>
        <w:spacing w:line="273" w:lineRule="auto"/>
        <w:jc w:val="both"/>
      </w:pPr>
      <w:r>
        <w:rPr>
          <w:noProof/>
        </w:rPr>
        <w:drawing>
          <wp:inline distT="0" distB="0" distL="114300" distR="114300" wp14:anchorId="321BA8A8" wp14:editId="6A21FDDC">
            <wp:extent cx="5727700" cy="2971165"/>
            <wp:effectExtent l="0" t="0" r="0" b="635"/>
            <wp:docPr id="18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14C9" w14:textId="77777777" w:rsidR="00D377A8" w:rsidRDefault="005D75D1">
      <w:pPr>
        <w:rPr>
          <w:lang w:val="vi-VN"/>
        </w:rPr>
      </w:pPr>
      <w:r>
        <w:rPr>
          <w:lang w:val="vi-VN"/>
        </w:rPr>
        <w:br w:type="page"/>
      </w:r>
    </w:p>
    <w:p w14:paraId="18EF2F99" w14:textId="77777777" w:rsidR="00D377A8" w:rsidRDefault="005D75D1">
      <w:pPr>
        <w:spacing w:line="273" w:lineRule="auto"/>
        <w:jc w:val="both"/>
        <w:rPr>
          <w:lang w:val="vi-VN"/>
        </w:rPr>
      </w:pPr>
      <w:r>
        <w:rPr>
          <w:lang w:val="vi-VN"/>
        </w:rPr>
        <w:lastRenderedPageBreak/>
        <w:t>- Khởi chạy</w:t>
      </w:r>
    </w:p>
    <w:p w14:paraId="2B01CC7C" w14:textId="77777777" w:rsidR="00D377A8" w:rsidRDefault="005D75D1">
      <w:pPr>
        <w:jc w:val="both"/>
      </w:pPr>
      <w:r>
        <w:rPr>
          <w:noProof/>
        </w:rPr>
        <w:drawing>
          <wp:inline distT="0" distB="0" distL="114300" distR="114300" wp14:anchorId="3514D00B" wp14:editId="7A7DF7C8">
            <wp:extent cx="5719445" cy="1670685"/>
            <wp:effectExtent l="0" t="0" r="8255" b="5715"/>
            <wp:docPr id="18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5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8AF5" w14:textId="77777777" w:rsidR="00D377A8" w:rsidRDefault="005D75D1">
      <w:pPr>
        <w:jc w:val="both"/>
        <w:rPr>
          <w:lang w:val="vi-VN"/>
        </w:rPr>
      </w:pPr>
      <w:r>
        <w:rPr>
          <w:lang w:val="vi-VN"/>
        </w:rPr>
        <w:t xml:space="preserve">- Kết quả thu được </w:t>
      </w:r>
    </w:p>
    <w:p w14:paraId="6BF5D801" w14:textId="77777777" w:rsidR="00D377A8" w:rsidRDefault="005D75D1">
      <w:pPr>
        <w:jc w:val="both"/>
        <w:rPr>
          <w:rFonts w:cs="Times New Roman"/>
          <w:sz w:val="23"/>
          <w:szCs w:val="23"/>
        </w:rPr>
        <w:sectPr w:rsidR="00D377A8" w:rsidSect="000424D6">
          <w:pgSz w:w="11909" w:h="16834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114300" distR="114300" wp14:anchorId="4D979FED" wp14:editId="4CDF3312">
            <wp:extent cx="5728970" cy="2499995"/>
            <wp:effectExtent l="0" t="0" r="11430" b="1905"/>
            <wp:docPr id="19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5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CA76" w14:textId="4064C130" w:rsidR="00F72287" w:rsidRDefault="00F72287" w:rsidP="00F72287">
      <w:pPr>
        <w:pStyle w:val="Heading1"/>
        <w:jc w:val="both"/>
        <w:rPr>
          <w:lang w:val="vi-VN"/>
        </w:rPr>
      </w:pPr>
      <w:bookmarkStart w:id="342" w:name="_Toc18353"/>
      <w:bookmarkStart w:id="343" w:name="_Toc5056"/>
      <w:bookmarkStart w:id="344" w:name="_Toc2103"/>
      <w:bookmarkStart w:id="345" w:name="_Toc31394"/>
      <w:bookmarkStart w:id="346" w:name="_Toc26486"/>
      <w:bookmarkStart w:id="347" w:name="_Toc8907"/>
      <w:bookmarkStart w:id="348" w:name="_Toc2318"/>
      <w:bookmarkStart w:id="349" w:name="_Toc7511"/>
      <w:bookmarkStart w:id="350" w:name="_Toc167362160"/>
      <w:bookmarkStart w:id="351" w:name="_Toc4980"/>
      <w:bookmarkStart w:id="352" w:name="_Toc26821"/>
      <w:bookmarkStart w:id="353" w:name="_Toc9199"/>
      <w:bookmarkStart w:id="354" w:name="_Toc24859"/>
      <w:bookmarkStart w:id="355" w:name="_Toc3332"/>
      <w:bookmarkStart w:id="356" w:name="_Toc8466"/>
      <w:bookmarkStart w:id="357" w:name="_Toc26581"/>
      <w:bookmarkStart w:id="358" w:name="_Toc8694"/>
      <w:r>
        <w:rPr>
          <w:lang w:val="en-US"/>
        </w:rPr>
        <w:lastRenderedPageBreak/>
        <w:t xml:space="preserve">CHƯƠNG </w:t>
      </w:r>
      <w:r>
        <w:rPr>
          <w:lang w:val="vi-VN"/>
        </w:rPr>
        <w:t>4</w:t>
      </w:r>
      <w:r>
        <w:rPr>
          <w:lang w:val="en-US"/>
        </w:rPr>
        <w:t xml:space="preserve">: </w:t>
      </w:r>
      <w:bookmarkStart w:id="359" w:name="_Toc532990032"/>
      <w:r>
        <w:rPr>
          <w:lang w:val="vi-VN"/>
        </w:rPr>
        <w:t>PHÂN TÍCH DỮ LIỆU</w:t>
      </w:r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9"/>
    </w:p>
    <w:p w14:paraId="013985CE" w14:textId="432F11EB" w:rsidR="00F72287" w:rsidRDefault="00F72287" w:rsidP="00F72287">
      <w:pPr>
        <w:pStyle w:val="Heading2"/>
        <w:rPr>
          <w:lang w:val="en-US"/>
        </w:rPr>
      </w:pPr>
      <w:bookmarkStart w:id="360" w:name="_Toc11078"/>
      <w:bookmarkStart w:id="361" w:name="_Toc15451"/>
      <w:bookmarkStart w:id="362" w:name="_Toc167362161"/>
      <w:r>
        <w:rPr>
          <w:lang w:val="en-US"/>
        </w:rPr>
        <w:t xml:space="preserve">4.1.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bookmarkEnd w:id="360"/>
      <w:bookmarkEnd w:id="361"/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r>
        <w:rPr>
          <w:lang w:val="en-US" w:eastAsia="zh-CN"/>
        </w:rPr>
        <w:t xml:space="preserve">Pivot Table </w:t>
      </w:r>
      <w:proofErr w:type="spellStart"/>
      <w:r>
        <w:rPr>
          <w:lang w:val="en-US" w:eastAsia="zh-CN"/>
        </w:rPr>
        <w:t>trong</w:t>
      </w:r>
      <w:proofErr w:type="spellEnd"/>
      <w:r>
        <w:rPr>
          <w:lang w:val="en-US" w:eastAsia="zh-CN"/>
        </w:rPr>
        <w:t xml:space="preserve"> Excel</w:t>
      </w:r>
      <w:bookmarkEnd w:id="362"/>
    </w:p>
    <w:p w14:paraId="16CECFE8" w14:textId="609569F7" w:rsidR="00F72287" w:rsidRDefault="00F72287" w:rsidP="00F72287">
      <w:pPr>
        <w:pStyle w:val="Heading3"/>
        <w:jc w:val="both"/>
        <w:rPr>
          <w:color w:val="auto"/>
          <w:lang w:val="en-US" w:eastAsia="zh-CN"/>
        </w:rPr>
      </w:pPr>
      <w:bookmarkStart w:id="363" w:name="_Toc1894"/>
      <w:bookmarkStart w:id="364" w:name="_Toc10417"/>
      <w:bookmarkStart w:id="365" w:name="_Toc9450"/>
      <w:bookmarkStart w:id="366" w:name="_Toc25544"/>
      <w:bookmarkStart w:id="367" w:name="_Toc14617"/>
      <w:bookmarkStart w:id="368" w:name="_Toc15352"/>
      <w:bookmarkStart w:id="369" w:name="_Toc8002"/>
      <w:bookmarkStart w:id="370" w:name="_Toc20559"/>
      <w:bookmarkStart w:id="371" w:name="_Toc167362162"/>
      <w:r>
        <w:rPr>
          <w:color w:val="auto"/>
          <w:lang w:val="vi-VN"/>
        </w:rPr>
        <w:t>4.</w:t>
      </w:r>
      <w:r>
        <w:rPr>
          <w:color w:val="auto"/>
          <w:lang w:val="en-US"/>
        </w:rPr>
        <w:t>4</w:t>
      </w:r>
      <w:r>
        <w:rPr>
          <w:color w:val="auto"/>
          <w:lang w:val="vi-VN"/>
        </w:rPr>
        <w:t xml:space="preserve">.1. Câu hỏi: </w:t>
      </w:r>
      <w:r>
        <w:rPr>
          <w:color w:val="auto"/>
          <w:lang w:val="en-US" w:eastAsia="zh-CN"/>
        </w:rPr>
        <w:t xml:space="preserve">Cho </w:t>
      </w:r>
      <w:proofErr w:type="spellStart"/>
      <w:r>
        <w:rPr>
          <w:color w:val="auto"/>
          <w:lang w:val="en-US" w:eastAsia="zh-CN"/>
        </w:rPr>
        <w:t>biết</w:t>
      </w:r>
      <w:proofErr w:type="spellEnd"/>
      <w:r>
        <w:rPr>
          <w:color w:val="auto"/>
          <w:lang w:val="en-US" w:eastAsia="zh-CN"/>
        </w:rPr>
        <w:t xml:space="preserve"> </w:t>
      </w:r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proofErr w:type="spellStart"/>
      <w:r>
        <w:rPr>
          <w:color w:val="auto"/>
          <w:lang w:val="en-US" w:eastAsia="zh-CN"/>
        </w:rPr>
        <w:t>sản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phẩm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có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doanh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thu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cao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nhất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trong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mỗi</w:t>
      </w:r>
      <w:proofErr w:type="spellEnd"/>
      <w:r>
        <w:rPr>
          <w:color w:val="auto"/>
          <w:lang w:val="en-US" w:eastAsia="zh-CN"/>
        </w:rPr>
        <w:t xml:space="preserve"> </w:t>
      </w:r>
      <w:proofErr w:type="spellStart"/>
      <w:r>
        <w:rPr>
          <w:color w:val="auto"/>
          <w:lang w:val="en-US" w:eastAsia="zh-CN"/>
        </w:rPr>
        <w:t>năm</w:t>
      </w:r>
      <w:bookmarkEnd w:id="371"/>
      <w:proofErr w:type="spellEnd"/>
    </w:p>
    <w:p w14:paraId="3D75828B" w14:textId="6AD73FC1" w:rsidR="00F72287" w:rsidRDefault="00F7480D" w:rsidP="00F7480D">
      <w:pPr>
        <w:pStyle w:val="bnhthng2"/>
        <w:rPr>
          <w:lang w:eastAsia="zh-CN"/>
        </w:rPr>
      </w:pPr>
      <w:proofErr w:type="spellStart"/>
      <w:r>
        <w:rPr>
          <w:lang w:eastAsia="zh-CN"/>
        </w:rPr>
        <w:t>Sử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dụng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bộ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lọc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chọn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biết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được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tổng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doanh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thu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của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từng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sản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phẩm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trong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từng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năm</w:t>
      </w:r>
      <w:proofErr w:type="spellEnd"/>
    </w:p>
    <w:p w14:paraId="0DEDEBCA" w14:textId="77777777" w:rsidR="00F7480D" w:rsidRDefault="00F7480D" w:rsidP="00F7480D">
      <w:pPr>
        <w:pStyle w:val="bnhthng2"/>
        <w:rPr>
          <w:lang w:eastAsia="zh-CN"/>
        </w:rPr>
      </w:pPr>
    </w:p>
    <w:p w14:paraId="601DE470" w14:textId="20B26BD3" w:rsidR="00F72287" w:rsidRDefault="00F7480D" w:rsidP="00F72287">
      <w:pPr>
        <w:rPr>
          <w:rFonts w:eastAsia="SimSun" w:cs="Times New Roman"/>
          <w:color w:val="000000"/>
          <w:szCs w:val="24"/>
        </w:rPr>
      </w:pPr>
      <w:r w:rsidRPr="00F7480D">
        <w:rPr>
          <w:rFonts w:eastAsia="SimSun" w:cs="Times New Roman"/>
          <w:noProof/>
          <w:color w:val="000000"/>
          <w:szCs w:val="24"/>
        </w:rPr>
        <w:drawing>
          <wp:inline distT="0" distB="0" distL="0" distR="0" wp14:anchorId="5F689E94" wp14:editId="30FC7036">
            <wp:extent cx="4262755" cy="5753232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66433" cy="575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3E2A" w14:textId="53FC7C86" w:rsidR="00F7480D" w:rsidRDefault="00F7480D" w:rsidP="00F7480D">
      <w:pPr>
        <w:pStyle w:val="bnhthng2"/>
      </w:pPr>
    </w:p>
    <w:p w14:paraId="184213FF" w14:textId="13BF7098" w:rsidR="00F7480D" w:rsidRDefault="00F7480D" w:rsidP="00F7480D">
      <w:pPr>
        <w:pStyle w:val="bnhthng2"/>
      </w:pPr>
      <w:r>
        <w:t xml:space="preserve">-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ở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</w:p>
    <w:p w14:paraId="529583FB" w14:textId="512D825B" w:rsidR="00141BE7" w:rsidRDefault="00141BE7" w:rsidP="00F7480D">
      <w:pPr>
        <w:pStyle w:val="bnhthng2"/>
      </w:pPr>
      <w:r w:rsidRPr="00141BE7">
        <w:rPr>
          <w:noProof/>
        </w:rPr>
        <w:lastRenderedPageBreak/>
        <w:drawing>
          <wp:inline distT="0" distB="0" distL="0" distR="0" wp14:anchorId="03B7CCF4" wp14:editId="3D3E6E21">
            <wp:extent cx="3181794" cy="6430272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CD60" w14:textId="0B6C82BA" w:rsidR="00141BE7" w:rsidRDefault="00141BE7" w:rsidP="00F7480D">
      <w:pPr>
        <w:pStyle w:val="bnhthng2"/>
      </w:pP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</w:p>
    <w:p w14:paraId="735B0C0D" w14:textId="75C37CF7" w:rsidR="00F7480D" w:rsidRDefault="00141BE7" w:rsidP="00141BE7">
      <w:pPr>
        <w:pStyle w:val="bnhthng2"/>
      </w:pPr>
      <w:r w:rsidRPr="00141BE7">
        <w:rPr>
          <w:noProof/>
        </w:rPr>
        <w:lastRenderedPageBreak/>
        <w:drawing>
          <wp:inline distT="0" distB="0" distL="0" distR="0" wp14:anchorId="5A86D635" wp14:editId="6383A55C">
            <wp:extent cx="5733415" cy="5327650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FCF9" w14:textId="3C6CC19A" w:rsidR="00141BE7" w:rsidRPr="00141BE7" w:rsidRDefault="00141BE7" w:rsidP="00141BE7">
      <w:pPr>
        <w:pStyle w:val="bnhthng2"/>
      </w:pPr>
      <w:proofErr w:type="spellStart"/>
      <w:r>
        <w:t>Từ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 w:rsidR="00920BC6">
        <w:t xml:space="preserve"> </w:t>
      </w:r>
      <w:proofErr w:type="spellStart"/>
      <w:r w:rsidR="00920BC6">
        <w:t>tổng</w:t>
      </w:r>
      <w:proofErr w:type="spellEnd"/>
      <w:r w:rsidR="00920BC6">
        <w:t xml:space="preserve"> </w:t>
      </w:r>
      <w:proofErr w:type="spellStart"/>
      <w:r w:rsidR="00920BC6">
        <w:t>doanh</w:t>
      </w:r>
      <w:proofErr w:type="spellEnd"/>
      <w:r w:rsidR="00920BC6">
        <w:t xml:space="preserve"> </w:t>
      </w:r>
      <w:proofErr w:type="spellStart"/>
      <w:r w:rsidR="00920BC6">
        <w:t>thu</w:t>
      </w:r>
      <w:proofErr w:type="spellEnd"/>
      <w:r w:rsidR="00920BC6">
        <w:t xml:space="preserve"> </w:t>
      </w:r>
      <w:proofErr w:type="spellStart"/>
      <w:r w:rsidR="00920BC6">
        <w:t>của</w:t>
      </w:r>
      <w:proofErr w:type="spellEnd"/>
      <w:r w:rsidR="00920BC6">
        <w:t xml:space="preserve"> </w:t>
      </w:r>
      <w:proofErr w:type="spellStart"/>
      <w:r w:rsidR="00920BC6">
        <w:t>năm</w:t>
      </w:r>
      <w:proofErr w:type="spellEnd"/>
      <w:r w:rsidR="00920BC6">
        <w:t xml:space="preserve"> 2016 </w:t>
      </w:r>
      <w:proofErr w:type="spellStart"/>
      <w:r w:rsidR="00920BC6">
        <w:t>là</w:t>
      </w:r>
      <w:proofErr w:type="spellEnd"/>
      <w:r w:rsidR="00920BC6">
        <w:t xml:space="preserve"> 171.145,90 USD </w:t>
      </w:r>
      <w:proofErr w:type="spellStart"/>
      <w:r w:rsidR="00920BC6">
        <w:t>trong</w:t>
      </w:r>
      <w:proofErr w:type="spellEnd"/>
      <w:r w:rsidR="00920BC6">
        <w:t xml:space="preserve"> </w:t>
      </w:r>
      <w:proofErr w:type="spellStart"/>
      <w:r w:rsidR="00920BC6">
        <w:t>đó</w:t>
      </w:r>
      <w:proofErr w:type="spellEnd"/>
      <w:r w:rsidR="00920BC6">
        <w:t xml:space="preserve">, </w:t>
      </w:r>
      <w:proofErr w:type="spellStart"/>
      <w:r w:rsidR="00920BC6">
        <w:t>sản</w:t>
      </w:r>
      <w:proofErr w:type="spellEnd"/>
      <w:r w:rsidR="00920BC6">
        <w:t xml:space="preserve"> </w:t>
      </w:r>
      <w:proofErr w:type="spellStart"/>
      <w:r w:rsidR="00920BC6">
        <w:t>phẩm</w:t>
      </w:r>
      <w:proofErr w:type="spellEnd"/>
      <w:r w:rsidR="00920BC6">
        <w:t xml:space="preserve"> Diamon Back Women </w:t>
      </w:r>
      <w:proofErr w:type="spellStart"/>
      <w:r w:rsidR="00920BC6">
        <w:t>Serence</w:t>
      </w:r>
      <w:proofErr w:type="spellEnd"/>
      <w:r w:rsidR="00920BC6">
        <w:t xml:space="preserve"> Classic Comfort BI </w:t>
      </w:r>
      <w:proofErr w:type="spellStart"/>
      <w:r w:rsidR="00920BC6">
        <w:t>đạt</w:t>
      </w:r>
      <w:proofErr w:type="spellEnd"/>
      <w:r w:rsidR="00920BC6">
        <w:t xml:space="preserve"> </w:t>
      </w:r>
      <w:proofErr w:type="spellStart"/>
      <w:r w:rsidR="00920BC6">
        <w:t>doanh</w:t>
      </w:r>
      <w:proofErr w:type="spellEnd"/>
      <w:r w:rsidR="00920BC6">
        <w:t xml:space="preserve"> </w:t>
      </w:r>
      <w:proofErr w:type="spellStart"/>
      <w:r w:rsidR="00920BC6">
        <w:t>thu</w:t>
      </w:r>
      <w:proofErr w:type="spellEnd"/>
      <w:r w:rsidR="00920BC6">
        <w:t xml:space="preserve"> </w:t>
      </w:r>
      <w:proofErr w:type="spellStart"/>
      <w:r w:rsidR="00920BC6">
        <w:t>cao</w:t>
      </w:r>
      <w:proofErr w:type="spellEnd"/>
      <w:r w:rsidR="00920BC6">
        <w:t xml:space="preserve"> </w:t>
      </w:r>
      <w:proofErr w:type="spellStart"/>
      <w:r w:rsidR="00920BC6">
        <w:t>nhất</w:t>
      </w:r>
      <w:proofErr w:type="spellEnd"/>
      <w:r w:rsidR="00920BC6">
        <w:t xml:space="preserve"> </w:t>
      </w:r>
      <w:proofErr w:type="spellStart"/>
      <w:r w:rsidR="00920BC6">
        <w:t>với</w:t>
      </w:r>
      <w:proofErr w:type="spellEnd"/>
      <w:r w:rsidR="00920BC6">
        <w:t xml:space="preserve"> 62 653,75 USD </w:t>
      </w:r>
    </w:p>
    <w:p w14:paraId="1EBD38FC" w14:textId="0D3CE84F" w:rsidR="00F72287" w:rsidRDefault="00F72287" w:rsidP="00F72287">
      <w:pPr>
        <w:pStyle w:val="Heading3"/>
        <w:rPr>
          <w:color w:val="auto"/>
          <w:lang w:val="en-US" w:eastAsia="zh-CN"/>
        </w:rPr>
      </w:pPr>
      <w:bookmarkStart w:id="372" w:name="_Toc16073"/>
      <w:bookmarkStart w:id="373" w:name="_Toc17752"/>
      <w:bookmarkStart w:id="374" w:name="_Toc15632"/>
      <w:bookmarkStart w:id="375" w:name="_Toc4590"/>
      <w:bookmarkStart w:id="376" w:name="_Toc18790"/>
      <w:bookmarkStart w:id="377" w:name="_Toc10117"/>
      <w:bookmarkStart w:id="378" w:name="_Toc15345"/>
      <w:bookmarkStart w:id="379" w:name="_Toc14390"/>
      <w:bookmarkStart w:id="380" w:name="_Toc167362163"/>
      <w:r>
        <w:rPr>
          <w:color w:val="auto"/>
          <w:lang w:val="vi-VN"/>
        </w:rPr>
        <w:t>4.</w:t>
      </w:r>
      <w:r>
        <w:rPr>
          <w:color w:val="auto"/>
          <w:lang w:val="en-US"/>
        </w:rPr>
        <w:t>4</w:t>
      </w:r>
      <w:r>
        <w:rPr>
          <w:color w:val="auto"/>
          <w:lang w:val="vi-VN"/>
        </w:rPr>
        <w:t xml:space="preserve">.2. Câu hỏi: </w:t>
      </w:r>
      <w:r>
        <w:rPr>
          <w:color w:val="auto"/>
          <w:lang w:val="en-US" w:eastAsia="zh-CN"/>
        </w:rPr>
        <w:t xml:space="preserve">Cho </w:t>
      </w:r>
      <w:proofErr w:type="spellStart"/>
      <w:r>
        <w:rPr>
          <w:color w:val="auto"/>
          <w:lang w:val="en-US" w:eastAsia="zh-CN"/>
        </w:rPr>
        <w:t>biết</w:t>
      </w:r>
      <w:proofErr w:type="spellEnd"/>
      <w:r w:rsidR="00141BE7">
        <w:rPr>
          <w:color w:val="auto"/>
          <w:lang w:val="en-US" w:eastAsia="zh-CN"/>
        </w:rPr>
        <w:t xml:space="preserve"> </w:t>
      </w:r>
      <w:proofErr w:type="spellStart"/>
      <w:r w:rsidR="00141BE7">
        <w:rPr>
          <w:color w:val="auto"/>
          <w:lang w:val="en-US" w:eastAsia="zh-CN"/>
        </w:rPr>
        <w:t>các</w:t>
      </w:r>
      <w:proofErr w:type="spellEnd"/>
      <w:r w:rsidR="00141BE7">
        <w:rPr>
          <w:color w:val="auto"/>
          <w:lang w:val="en-US" w:eastAsia="zh-CN"/>
        </w:rPr>
        <w:t xml:space="preserve"> </w:t>
      </w:r>
      <w:proofErr w:type="spellStart"/>
      <w:r w:rsidR="00141BE7">
        <w:rPr>
          <w:color w:val="auto"/>
          <w:lang w:val="en-US" w:eastAsia="zh-CN"/>
        </w:rPr>
        <w:t>sản</w:t>
      </w:r>
      <w:proofErr w:type="spellEnd"/>
      <w:r w:rsidR="00141BE7">
        <w:rPr>
          <w:color w:val="auto"/>
          <w:lang w:val="en-US" w:eastAsia="zh-CN"/>
        </w:rPr>
        <w:t xml:space="preserve"> </w:t>
      </w:r>
      <w:proofErr w:type="spellStart"/>
      <w:r w:rsidR="00141BE7">
        <w:rPr>
          <w:color w:val="auto"/>
          <w:lang w:val="en-US" w:eastAsia="zh-CN"/>
        </w:rPr>
        <w:t>phẩm</w:t>
      </w:r>
      <w:proofErr w:type="spellEnd"/>
      <w:r w:rsidR="00141BE7">
        <w:rPr>
          <w:color w:val="auto"/>
          <w:lang w:val="en-US" w:eastAsia="zh-CN"/>
        </w:rPr>
        <w:t xml:space="preserve"> </w:t>
      </w:r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proofErr w:type="spellStart"/>
      <w:r w:rsidR="00920BC6">
        <w:rPr>
          <w:color w:val="auto"/>
          <w:lang w:val="en-US" w:eastAsia="zh-CN"/>
        </w:rPr>
        <w:t>có</w:t>
      </w:r>
      <w:proofErr w:type="spellEnd"/>
      <w:r w:rsidR="00920BC6">
        <w:rPr>
          <w:color w:val="auto"/>
          <w:lang w:val="en-US" w:eastAsia="zh-CN"/>
        </w:rPr>
        <w:t xml:space="preserve"> </w:t>
      </w:r>
      <w:proofErr w:type="spellStart"/>
      <w:r w:rsidR="00920BC6">
        <w:rPr>
          <w:color w:val="auto"/>
          <w:lang w:val="en-US" w:eastAsia="zh-CN"/>
        </w:rPr>
        <w:t>doanh</w:t>
      </w:r>
      <w:proofErr w:type="spellEnd"/>
      <w:r w:rsidR="00920BC6">
        <w:rPr>
          <w:color w:val="auto"/>
          <w:lang w:val="en-US" w:eastAsia="zh-CN"/>
        </w:rPr>
        <w:t xml:space="preserve"> </w:t>
      </w:r>
      <w:proofErr w:type="spellStart"/>
      <w:r w:rsidR="00920BC6">
        <w:rPr>
          <w:color w:val="auto"/>
          <w:lang w:val="en-US" w:eastAsia="zh-CN"/>
        </w:rPr>
        <w:t>thu</w:t>
      </w:r>
      <w:proofErr w:type="spellEnd"/>
      <w:r w:rsidR="00920BC6">
        <w:rPr>
          <w:color w:val="auto"/>
          <w:lang w:val="en-US" w:eastAsia="zh-CN"/>
        </w:rPr>
        <w:t xml:space="preserve"> </w:t>
      </w:r>
      <w:proofErr w:type="spellStart"/>
      <w:r w:rsidR="00920BC6">
        <w:rPr>
          <w:color w:val="auto"/>
          <w:lang w:val="en-US" w:eastAsia="zh-CN"/>
        </w:rPr>
        <w:t>cao</w:t>
      </w:r>
      <w:proofErr w:type="spellEnd"/>
      <w:r w:rsidR="00920BC6">
        <w:rPr>
          <w:color w:val="auto"/>
          <w:lang w:val="en-US" w:eastAsia="zh-CN"/>
        </w:rPr>
        <w:t xml:space="preserve"> </w:t>
      </w:r>
      <w:proofErr w:type="spellStart"/>
      <w:r w:rsidR="00920BC6">
        <w:rPr>
          <w:color w:val="auto"/>
          <w:lang w:val="en-US" w:eastAsia="zh-CN"/>
        </w:rPr>
        <w:t>nhất</w:t>
      </w:r>
      <w:proofErr w:type="spellEnd"/>
      <w:r w:rsidR="00920BC6">
        <w:rPr>
          <w:color w:val="auto"/>
          <w:lang w:val="en-US" w:eastAsia="zh-CN"/>
        </w:rPr>
        <w:t xml:space="preserve"> </w:t>
      </w:r>
      <w:proofErr w:type="spellStart"/>
      <w:r w:rsidR="00920BC6">
        <w:rPr>
          <w:color w:val="auto"/>
          <w:lang w:val="en-US" w:eastAsia="zh-CN"/>
        </w:rPr>
        <w:t>theo</w:t>
      </w:r>
      <w:proofErr w:type="spellEnd"/>
      <w:r w:rsidR="00920BC6">
        <w:rPr>
          <w:color w:val="auto"/>
          <w:lang w:val="en-US" w:eastAsia="zh-CN"/>
        </w:rPr>
        <w:t xml:space="preserve"> </w:t>
      </w:r>
      <w:proofErr w:type="spellStart"/>
      <w:r w:rsidR="00920BC6">
        <w:rPr>
          <w:color w:val="auto"/>
          <w:lang w:val="en-US" w:eastAsia="zh-CN"/>
        </w:rPr>
        <w:t>phân</w:t>
      </w:r>
      <w:proofErr w:type="spellEnd"/>
      <w:r w:rsidR="00920BC6">
        <w:rPr>
          <w:color w:val="auto"/>
          <w:lang w:val="en-US" w:eastAsia="zh-CN"/>
        </w:rPr>
        <w:t xml:space="preserve"> </w:t>
      </w:r>
      <w:proofErr w:type="spellStart"/>
      <w:r w:rsidR="00920BC6">
        <w:rPr>
          <w:color w:val="auto"/>
          <w:lang w:val="en-US" w:eastAsia="zh-CN"/>
        </w:rPr>
        <w:t>khúc</w:t>
      </w:r>
      <w:proofErr w:type="spellEnd"/>
      <w:r w:rsidR="00920BC6">
        <w:rPr>
          <w:color w:val="auto"/>
          <w:lang w:val="en-US" w:eastAsia="zh-CN"/>
        </w:rPr>
        <w:t xml:space="preserve"> </w:t>
      </w:r>
      <w:proofErr w:type="spellStart"/>
      <w:r w:rsidR="00920BC6">
        <w:rPr>
          <w:color w:val="auto"/>
          <w:lang w:val="en-US" w:eastAsia="zh-CN"/>
        </w:rPr>
        <w:t>khách</w:t>
      </w:r>
      <w:proofErr w:type="spellEnd"/>
      <w:r w:rsidR="00920BC6">
        <w:rPr>
          <w:color w:val="auto"/>
          <w:lang w:val="en-US" w:eastAsia="zh-CN"/>
        </w:rPr>
        <w:t xml:space="preserve"> </w:t>
      </w:r>
      <w:proofErr w:type="spellStart"/>
      <w:r w:rsidR="00920BC6">
        <w:rPr>
          <w:color w:val="auto"/>
          <w:lang w:val="en-US" w:eastAsia="zh-CN"/>
        </w:rPr>
        <w:t>hàng</w:t>
      </w:r>
      <w:proofErr w:type="spellEnd"/>
      <w:r w:rsidR="00920BC6">
        <w:rPr>
          <w:color w:val="auto"/>
          <w:lang w:val="en-US" w:eastAsia="zh-CN"/>
        </w:rPr>
        <w:t xml:space="preserve"> Corporate (</w:t>
      </w:r>
      <w:proofErr w:type="spellStart"/>
      <w:r w:rsidR="00920BC6">
        <w:rPr>
          <w:color w:val="auto"/>
          <w:lang w:val="en-US" w:eastAsia="zh-CN"/>
        </w:rPr>
        <w:t>Doanh</w:t>
      </w:r>
      <w:proofErr w:type="spellEnd"/>
      <w:r w:rsidR="00920BC6">
        <w:rPr>
          <w:color w:val="auto"/>
          <w:lang w:val="en-US" w:eastAsia="zh-CN"/>
        </w:rPr>
        <w:t xml:space="preserve"> </w:t>
      </w:r>
      <w:proofErr w:type="spellStart"/>
      <w:r w:rsidR="00920BC6">
        <w:rPr>
          <w:color w:val="auto"/>
          <w:lang w:val="en-US" w:eastAsia="zh-CN"/>
        </w:rPr>
        <w:t>nghiệp</w:t>
      </w:r>
      <w:proofErr w:type="spellEnd"/>
      <w:r w:rsidR="00920BC6">
        <w:rPr>
          <w:color w:val="auto"/>
          <w:lang w:val="en-US" w:eastAsia="zh-CN"/>
        </w:rPr>
        <w:t xml:space="preserve">) </w:t>
      </w:r>
      <w:proofErr w:type="spellStart"/>
      <w:r w:rsidR="00920BC6">
        <w:rPr>
          <w:color w:val="auto"/>
          <w:lang w:val="en-US" w:eastAsia="zh-CN"/>
        </w:rPr>
        <w:t>trong</w:t>
      </w:r>
      <w:proofErr w:type="spellEnd"/>
      <w:r w:rsidR="00920BC6">
        <w:rPr>
          <w:color w:val="auto"/>
          <w:lang w:val="en-US" w:eastAsia="zh-CN"/>
        </w:rPr>
        <w:t xml:space="preserve"> 3 </w:t>
      </w:r>
      <w:proofErr w:type="spellStart"/>
      <w:r w:rsidR="00920BC6">
        <w:rPr>
          <w:color w:val="auto"/>
          <w:lang w:val="en-US" w:eastAsia="zh-CN"/>
        </w:rPr>
        <w:t>năm</w:t>
      </w:r>
      <w:proofErr w:type="spellEnd"/>
      <w:r w:rsidR="00920BC6">
        <w:rPr>
          <w:color w:val="auto"/>
          <w:lang w:val="en-US" w:eastAsia="zh-CN"/>
        </w:rPr>
        <w:t xml:space="preserve"> 2015,2016,2017</w:t>
      </w:r>
      <w:bookmarkEnd w:id="380"/>
    </w:p>
    <w:p w14:paraId="0CC76C2F" w14:textId="598E0D95" w:rsidR="00920BC6" w:rsidRDefault="00920BC6" w:rsidP="00920BC6">
      <w:pPr>
        <w:pStyle w:val="bnhthng2"/>
        <w:rPr>
          <w:lang w:eastAsia="zh-CN"/>
        </w:rPr>
      </w:pPr>
      <w:proofErr w:type="spellStart"/>
      <w:r>
        <w:rPr>
          <w:lang w:eastAsia="zh-CN"/>
        </w:rPr>
        <w:t>Chọn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bộ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lọc</w:t>
      </w:r>
      <w:proofErr w:type="spellEnd"/>
    </w:p>
    <w:p w14:paraId="3E255EDA" w14:textId="39ABE40C" w:rsidR="00920BC6" w:rsidRDefault="00920BC6" w:rsidP="00920BC6">
      <w:pPr>
        <w:pStyle w:val="bnhthng2"/>
        <w:rPr>
          <w:lang w:eastAsia="zh-CN"/>
        </w:rPr>
      </w:pPr>
      <w:r w:rsidRPr="00920BC6">
        <w:rPr>
          <w:noProof/>
          <w:lang w:eastAsia="zh-CN"/>
        </w:rPr>
        <w:lastRenderedPageBreak/>
        <w:drawing>
          <wp:inline distT="0" distB="0" distL="0" distR="0" wp14:anchorId="3BEFBA72" wp14:editId="0FFB1765">
            <wp:extent cx="3268980" cy="4217816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73729" cy="422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6ED0" w14:textId="1915D090" w:rsidR="00920BC6" w:rsidRDefault="00920BC6" w:rsidP="00920BC6">
      <w:pPr>
        <w:pStyle w:val="bnhthng2"/>
        <w:rPr>
          <w:lang w:eastAsia="zh-CN"/>
        </w:rPr>
      </w:pPr>
      <w:r w:rsidRPr="00920BC6">
        <w:rPr>
          <w:noProof/>
          <w:lang w:eastAsia="zh-CN"/>
        </w:rPr>
        <w:drawing>
          <wp:inline distT="0" distB="0" distL="0" distR="0" wp14:anchorId="74EED0BE" wp14:editId="750CAF36">
            <wp:extent cx="3798570" cy="409636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07782" cy="41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EE19" w14:textId="02AA99F7" w:rsidR="00920BC6" w:rsidRDefault="00920BC6" w:rsidP="00920BC6">
      <w:pPr>
        <w:pStyle w:val="bnhthng2"/>
        <w:rPr>
          <w:lang w:eastAsia="zh-CN"/>
        </w:rPr>
      </w:pPr>
    </w:p>
    <w:p w14:paraId="65E14935" w14:textId="71D77169" w:rsidR="00920BC6" w:rsidRDefault="00920BC6" w:rsidP="00920BC6">
      <w:pPr>
        <w:pStyle w:val="bnhthng2"/>
        <w:rPr>
          <w:lang w:eastAsia="zh-CN"/>
        </w:rPr>
      </w:pPr>
      <w:r w:rsidRPr="00920BC6">
        <w:rPr>
          <w:noProof/>
          <w:lang w:eastAsia="zh-CN"/>
        </w:rPr>
        <w:lastRenderedPageBreak/>
        <w:drawing>
          <wp:inline distT="0" distB="0" distL="0" distR="0" wp14:anchorId="3B414701" wp14:editId="1DB63336">
            <wp:extent cx="5733415" cy="2619375"/>
            <wp:effectExtent l="0" t="0" r="63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9F2B" w14:textId="253B5867" w:rsidR="00F72287" w:rsidRPr="001E7155" w:rsidRDefault="00920BC6" w:rsidP="001E7155">
      <w:pPr>
        <w:pStyle w:val="bnhthng2"/>
        <w:ind w:firstLine="720"/>
        <w:rPr>
          <w:lang w:eastAsia="zh-CN"/>
        </w:rPr>
      </w:pPr>
      <w:r>
        <w:rPr>
          <w:lang w:eastAsia="zh-CN"/>
        </w:rPr>
        <w:t xml:space="preserve">Theo </w:t>
      </w:r>
      <w:proofErr w:type="spellStart"/>
      <w:r>
        <w:rPr>
          <w:lang w:eastAsia="zh-CN"/>
        </w:rPr>
        <w:t>kết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quả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thống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kê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có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thể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thấy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sản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phẩm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có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doanh</w:t>
      </w:r>
      <w:proofErr w:type="spellEnd"/>
      <w:r>
        <w:rPr>
          <w:lang w:eastAsia="zh-CN"/>
        </w:rPr>
        <w:t xml:space="preserve"> </w:t>
      </w:r>
      <w:proofErr w:type="spellStart"/>
      <w:r w:rsidR="001E7155">
        <w:rPr>
          <w:lang w:eastAsia="zh-CN"/>
        </w:rPr>
        <w:t>thu</w:t>
      </w:r>
      <w:proofErr w:type="spellEnd"/>
      <w:r w:rsidR="001E7155">
        <w:rPr>
          <w:lang w:eastAsia="zh-CN"/>
        </w:rPr>
        <w:t xml:space="preserve"> </w:t>
      </w:r>
      <w:proofErr w:type="spellStart"/>
      <w:r w:rsidR="001E7155">
        <w:rPr>
          <w:lang w:eastAsia="zh-CN"/>
        </w:rPr>
        <w:t>cao</w:t>
      </w:r>
      <w:proofErr w:type="spellEnd"/>
      <w:r w:rsidR="001E7155">
        <w:rPr>
          <w:lang w:eastAsia="zh-CN"/>
        </w:rPr>
        <w:t xml:space="preserve"> </w:t>
      </w:r>
      <w:proofErr w:type="spellStart"/>
      <w:r w:rsidR="001E7155">
        <w:rPr>
          <w:lang w:eastAsia="zh-CN"/>
        </w:rPr>
        <w:t>nhất</w:t>
      </w:r>
      <w:proofErr w:type="spellEnd"/>
      <w:r w:rsidR="001E7155">
        <w:rPr>
          <w:lang w:eastAsia="zh-CN"/>
        </w:rPr>
        <w:t xml:space="preserve"> </w:t>
      </w:r>
      <w:proofErr w:type="spellStart"/>
      <w:r w:rsidR="001E7155">
        <w:rPr>
          <w:lang w:eastAsia="zh-CN"/>
        </w:rPr>
        <w:t>trong</w:t>
      </w:r>
      <w:proofErr w:type="spellEnd"/>
      <w:r w:rsidR="001E7155">
        <w:rPr>
          <w:lang w:eastAsia="zh-CN"/>
        </w:rPr>
        <w:t xml:space="preserve"> 3 </w:t>
      </w:r>
      <w:proofErr w:type="spellStart"/>
      <w:r w:rsidR="001E7155">
        <w:rPr>
          <w:lang w:eastAsia="zh-CN"/>
        </w:rPr>
        <w:t>năm</w:t>
      </w:r>
      <w:proofErr w:type="spellEnd"/>
      <w:r w:rsidR="001E7155">
        <w:rPr>
          <w:lang w:eastAsia="zh-CN"/>
        </w:rPr>
        <w:t xml:space="preserve"> 2015, 2016, 2017 </w:t>
      </w:r>
      <w:proofErr w:type="spellStart"/>
      <w:r w:rsidR="001E7155">
        <w:rPr>
          <w:lang w:eastAsia="zh-CN"/>
        </w:rPr>
        <w:t>đối</w:t>
      </w:r>
      <w:proofErr w:type="spellEnd"/>
      <w:r w:rsidR="001E7155">
        <w:rPr>
          <w:lang w:eastAsia="zh-CN"/>
        </w:rPr>
        <w:t xml:space="preserve"> </w:t>
      </w:r>
      <w:proofErr w:type="spellStart"/>
      <w:r w:rsidR="001E7155">
        <w:rPr>
          <w:lang w:eastAsia="zh-CN"/>
        </w:rPr>
        <w:t>với</w:t>
      </w:r>
      <w:proofErr w:type="spellEnd"/>
      <w:r w:rsidR="001E7155">
        <w:rPr>
          <w:lang w:eastAsia="zh-CN"/>
        </w:rPr>
        <w:t xml:space="preserve"> </w:t>
      </w:r>
      <w:proofErr w:type="spellStart"/>
      <w:r w:rsidR="001E7155">
        <w:rPr>
          <w:lang w:eastAsia="zh-CN"/>
        </w:rPr>
        <w:t>phân</w:t>
      </w:r>
      <w:proofErr w:type="spellEnd"/>
      <w:r w:rsidR="001E7155">
        <w:rPr>
          <w:lang w:eastAsia="zh-CN"/>
        </w:rPr>
        <w:t xml:space="preserve"> </w:t>
      </w:r>
      <w:proofErr w:type="spellStart"/>
      <w:r w:rsidR="001E7155">
        <w:rPr>
          <w:lang w:eastAsia="zh-CN"/>
        </w:rPr>
        <w:t>khúc</w:t>
      </w:r>
      <w:proofErr w:type="spellEnd"/>
      <w:r w:rsidR="001E7155">
        <w:rPr>
          <w:lang w:eastAsia="zh-CN"/>
        </w:rPr>
        <w:t xml:space="preserve"> </w:t>
      </w:r>
      <w:proofErr w:type="spellStart"/>
      <w:r w:rsidR="001E7155">
        <w:rPr>
          <w:lang w:eastAsia="zh-CN"/>
        </w:rPr>
        <w:t>khách</w:t>
      </w:r>
      <w:proofErr w:type="spellEnd"/>
      <w:r w:rsidR="001E7155">
        <w:rPr>
          <w:lang w:eastAsia="zh-CN"/>
        </w:rPr>
        <w:t xml:space="preserve"> </w:t>
      </w:r>
      <w:proofErr w:type="spellStart"/>
      <w:r w:rsidR="001E7155">
        <w:rPr>
          <w:lang w:eastAsia="zh-CN"/>
        </w:rPr>
        <w:t>hàng</w:t>
      </w:r>
      <w:proofErr w:type="spellEnd"/>
      <w:r w:rsidR="001E7155">
        <w:rPr>
          <w:lang w:eastAsia="zh-CN"/>
        </w:rPr>
        <w:t xml:space="preserve"> </w:t>
      </w:r>
      <w:proofErr w:type="spellStart"/>
      <w:r w:rsidR="001E7155">
        <w:rPr>
          <w:lang w:eastAsia="zh-CN"/>
        </w:rPr>
        <w:t>Coporate</w:t>
      </w:r>
      <w:proofErr w:type="spellEnd"/>
      <w:r w:rsidR="001E7155">
        <w:rPr>
          <w:lang w:eastAsia="zh-CN"/>
        </w:rPr>
        <w:t xml:space="preserve"> </w:t>
      </w:r>
      <w:proofErr w:type="spellStart"/>
      <w:r w:rsidR="001E7155">
        <w:rPr>
          <w:lang w:eastAsia="zh-CN"/>
        </w:rPr>
        <w:t>là</w:t>
      </w:r>
      <w:proofErr w:type="spellEnd"/>
      <w:r w:rsidR="001E7155">
        <w:rPr>
          <w:lang w:eastAsia="zh-CN"/>
        </w:rPr>
        <w:t xml:space="preserve"> Nike Men Victory Fit Golf Polo </w:t>
      </w:r>
      <w:proofErr w:type="spellStart"/>
      <w:r w:rsidR="001E7155">
        <w:rPr>
          <w:lang w:eastAsia="zh-CN"/>
        </w:rPr>
        <w:t>với</w:t>
      </w:r>
      <w:proofErr w:type="spellEnd"/>
      <w:r w:rsidR="001E7155">
        <w:rPr>
          <w:lang w:eastAsia="zh-CN"/>
        </w:rPr>
        <w:t xml:space="preserve"> 109 900 USD.</w:t>
      </w:r>
    </w:p>
    <w:p w14:paraId="3D2A3D08" w14:textId="4EF7131E" w:rsidR="00F72287" w:rsidRDefault="00F72287" w:rsidP="00F72287">
      <w:pPr>
        <w:pStyle w:val="Heading3"/>
        <w:rPr>
          <w:color w:val="auto"/>
          <w:lang w:val="en-US" w:eastAsia="zh-CN"/>
        </w:rPr>
      </w:pPr>
      <w:bookmarkStart w:id="381" w:name="_Toc17939"/>
      <w:bookmarkStart w:id="382" w:name="_Toc22555"/>
      <w:bookmarkStart w:id="383" w:name="_Toc16700"/>
      <w:bookmarkStart w:id="384" w:name="_Toc13844"/>
      <w:bookmarkStart w:id="385" w:name="_Toc2997"/>
      <w:bookmarkStart w:id="386" w:name="_Toc25579"/>
      <w:bookmarkStart w:id="387" w:name="_Toc5961"/>
      <w:bookmarkStart w:id="388" w:name="_Toc3310"/>
      <w:bookmarkStart w:id="389" w:name="_Toc167362164"/>
      <w:r>
        <w:rPr>
          <w:color w:val="auto"/>
          <w:lang w:val="vi-VN"/>
        </w:rPr>
        <w:t>4.</w:t>
      </w:r>
      <w:r>
        <w:rPr>
          <w:color w:val="auto"/>
          <w:lang w:val="en-US"/>
        </w:rPr>
        <w:t>4</w:t>
      </w:r>
      <w:r>
        <w:rPr>
          <w:color w:val="auto"/>
          <w:lang w:val="vi-VN"/>
        </w:rPr>
        <w:t xml:space="preserve">.3. Câu hỏi: </w:t>
      </w:r>
      <w:r>
        <w:rPr>
          <w:color w:val="auto"/>
          <w:lang w:val="en-US" w:eastAsia="zh-CN"/>
        </w:rPr>
        <w:t xml:space="preserve">Cho </w:t>
      </w:r>
      <w:proofErr w:type="spellStart"/>
      <w:r>
        <w:rPr>
          <w:color w:val="auto"/>
          <w:lang w:val="en-US" w:eastAsia="zh-CN"/>
        </w:rPr>
        <w:t>biết</w:t>
      </w:r>
      <w:proofErr w:type="spellEnd"/>
      <w:r>
        <w:rPr>
          <w:color w:val="auto"/>
          <w:lang w:val="en-US" w:eastAsia="zh-CN"/>
        </w:rPr>
        <w:t xml:space="preserve"> </w:t>
      </w:r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proofErr w:type="spellStart"/>
      <w:r w:rsidR="001E7155">
        <w:rPr>
          <w:color w:val="auto"/>
          <w:lang w:val="en-US" w:eastAsia="zh-CN"/>
        </w:rPr>
        <w:t>doanh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số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thu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được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theo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từng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khách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hàng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để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tìm</w:t>
      </w:r>
      <w:proofErr w:type="spellEnd"/>
      <w:r w:rsidR="001E7155">
        <w:rPr>
          <w:color w:val="auto"/>
          <w:lang w:val="en-US" w:eastAsia="zh-CN"/>
        </w:rPr>
        <w:t xml:space="preserve"> ra </w:t>
      </w:r>
      <w:proofErr w:type="spellStart"/>
      <w:r w:rsidR="001E7155">
        <w:rPr>
          <w:color w:val="auto"/>
          <w:lang w:val="en-US" w:eastAsia="zh-CN"/>
        </w:rPr>
        <w:t>khách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hàng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tiềm</w:t>
      </w:r>
      <w:proofErr w:type="spellEnd"/>
      <w:r w:rsidR="001E7155">
        <w:rPr>
          <w:color w:val="auto"/>
          <w:lang w:val="en-US" w:eastAsia="zh-CN"/>
        </w:rPr>
        <w:t xml:space="preserve"> </w:t>
      </w:r>
      <w:proofErr w:type="spellStart"/>
      <w:r w:rsidR="001E7155">
        <w:rPr>
          <w:color w:val="auto"/>
          <w:lang w:val="en-US" w:eastAsia="zh-CN"/>
        </w:rPr>
        <w:t>năng</w:t>
      </w:r>
      <w:bookmarkEnd w:id="389"/>
      <w:proofErr w:type="spellEnd"/>
    </w:p>
    <w:p w14:paraId="0BF0C180" w14:textId="390E17F4" w:rsidR="00F72287" w:rsidRDefault="001E7155" w:rsidP="00F72287">
      <w:pPr>
        <w:pStyle w:val="bnhthng2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thoe</w:t>
      </w:r>
      <w:proofErr w:type="spellEnd"/>
      <w:r>
        <w:t xml:space="preserve"> </w:t>
      </w:r>
      <w:proofErr w:type="spellStart"/>
      <w:r>
        <w:t>SumOfOrderItem</w:t>
      </w:r>
      <w:proofErr w:type="spellEnd"/>
      <w:r>
        <w:t xml:space="preserve"> </w:t>
      </w:r>
    </w:p>
    <w:p w14:paraId="6CB9ABB4" w14:textId="32AD42CF" w:rsidR="001E7155" w:rsidRDefault="001E7155" w:rsidP="00F72287">
      <w:pPr>
        <w:pStyle w:val="bnhthng2"/>
      </w:pPr>
      <w:r w:rsidRPr="001E7155">
        <w:rPr>
          <w:noProof/>
        </w:rPr>
        <w:drawing>
          <wp:inline distT="0" distB="0" distL="0" distR="0" wp14:anchorId="49A48FFF" wp14:editId="358FFA33">
            <wp:extent cx="2962275" cy="436128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69368" cy="43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C781" w14:textId="40B940BE" w:rsidR="001E7155" w:rsidRDefault="001E7155" w:rsidP="00F72287">
      <w:pPr>
        <w:pStyle w:val="bnhthng2"/>
      </w:pPr>
      <w:r w:rsidRPr="001E7155">
        <w:rPr>
          <w:noProof/>
        </w:rPr>
        <w:lastRenderedPageBreak/>
        <w:drawing>
          <wp:inline distT="0" distB="0" distL="0" distR="0" wp14:anchorId="6E7F7936" wp14:editId="2B5A0AA6">
            <wp:extent cx="3591426" cy="5934903"/>
            <wp:effectExtent l="0" t="0" r="952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8CCC" w14:textId="77777777" w:rsidR="001E7155" w:rsidRDefault="001E7155" w:rsidP="00F72287">
      <w:pPr>
        <w:pStyle w:val="bnhthng2"/>
      </w:pPr>
    </w:p>
    <w:p w14:paraId="46FD09CC" w14:textId="6CC2B4E7" w:rsidR="001E7155" w:rsidRDefault="001E7155" w:rsidP="00F72287">
      <w:pPr>
        <w:pStyle w:val="bnhthng2"/>
      </w:pP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ũng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đãi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bó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Dataco</w:t>
      </w:r>
      <w:proofErr w:type="spellEnd"/>
      <w:r>
        <w:t>.</w:t>
      </w:r>
    </w:p>
    <w:p w14:paraId="04A30186" w14:textId="77777777" w:rsidR="00E47A7A" w:rsidRDefault="00E47A7A" w:rsidP="00F72287">
      <w:pPr>
        <w:pStyle w:val="bnhthng2"/>
      </w:pPr>
    </w:p>
    <w:p w14:paraId="0B6B7738" w14:textId="54B3AC95" w:rsidR="00D377A8" w:rsidRDefault="005D75D1">
      <w:pPr>
        <w:pStyle w:val="Heading1"/>
        <w:jc w:val="both"/>
        <w:rPr>
          <w:lang w:val="vi-VN"/>
        </w:rPr>
      </w:pPr>
      <w:bookmarkStart w:id="390" w:name="_Toc167362165"/>
      <w:r>
        <w:rPr>
          <w:lang w:val="en-US"/>
        </w:rPr>
        <w:lastRenderedPageBreak/>
        <w:t xml:space="preserve">CHƯƠNG </w:t>
      </w:r>
      <w:r w:rsidR="00F72287">
        <w:rPr>
          <w:lang w:val="en-US"/>
        </w:rPr>
        <w:t>5</w:t>
      </w:r>
      <w:r>
        <w:rPr>
          <w:lang w:val="en-US"/>
        </w:rPr>
        <w:t xml:space="preserve">: </w:t>
      </w:r>
      <w:r>
        <w:rPr>
          <w:lang w:val="vi-VN"/>
        </w:rPr>
        <w:t>KẾT LUẬN</w:t>
      </w:r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90"/>
      <w:r>
        <w:rPr>
          <w:lang w:val="vi-VN"/>
        </w:rPr>
        <w:t xml:space="preserve"> </w:t>
      </w:r>
    </w:p>
    <w:p w14:paraId="34C967F3" w14:textId="77777777" w:rsidR="00D377A8" w:rsidRDefault="005D75D1">
      <w:pPr>
        <w:pStyle w:val="Heading2"/>
        <w:jc w:val="both"/>
        <w:rPr>
          <w:lang w:val="vi-VN"/>
        </w:rPr>
      </w:pPr>
      <w:bookmarkStart w:id="391" w:name="_Toc1288"/>
      <w:bookmarkStart w:id="392" w:name="_Toc18418"/>
      <w:bookmarkStart w:id="393" w:name="_Toc6932"/>
      <w:bookmarkStart w:id="394" w:name="_Toc29949"/>
      <w:bookmarkStart w:id="395" w:name="_Toc14888"/>
      <w:bookmarkStart w:id="396" w:name="_Toc9660"/>
      <w:bookmarkStart w:id="397" w:name="_Toc3868"/>
      <w:bookmarkStart w:id="398" w:name="_Toc3906"/>
      <w:bookmarkStart w:id="399" w:name="_Toc167362166"/>
      <w:r>
        <w:rPr>
          <w:lang w:val="vi-VN"/>
        </w:rPr>
        <w:t>5.1. Kết quả đạt được</w:t>
      </w:r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</w:p>
    <w:p w14:paraId="2DA5AF7E" w14:textId="1E68BB3E" w:rsidR="00D377A8" w:rsidRPr="00D61DC3" w:rsidRDefault="005D75D1" w:rsidP="008A7B9F">
      <w:pPr>
        <w:ind w:firstLine="720"/>
        <w:jc w:val="both"/>
        <w:rPr>
          <w:i/>
          <w:iCs/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dựng</w:t>
      </w:r>
      <w:proofErr w:type="spellEnd"/>
      <w:r>
        <w:rPr>
          <w:i/>
          <w:iCs/>
          <w:sz w:val="26"/>
          <w:szCs w:val="26"/>
          <w:lang w:val="en-US"/>
        </w:rPr>
        <w:t xml:space="preserve"> ‘</w:t>
      </w:r>
      <w:r w:rsidR="00D61DC3" w:rsidRPr="00D61DC3">
        <w:rPr>
          <w:i/>
          <w:iCs/>
          <w:sz w:val="26"/>
          <w:szCs w:val="26"/>
          <w:lang w:val="en-US"/>
        </w:rPr>
        <w:t>KHO DỮ LIỆU CHO HỆ THỐNG CHUỖI CUNG ỨNG DATACO</w:t>
      </w:r>
      <w:r>
        <w:rPr>
          <w:sz w:val="26"/>
          <w:szCs w:val="26"/>
          <w:lang w:val="en-US"/>
        </w:rPr>
        <w:t xml:space="preserve">’ </w:t>
      </w:r>
      <w:proofErr w:type="spellStart"/>
      <w:r>
        <w:rPr>
          <w:sz w:val="26"/>
          <w:szCs w:val="26"/>
          <w:lang w:val="en-US"/>
        </w:rPr>
        <w:t>giúp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hiểu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sâu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môn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học</w:t>
      </w:r>
      <w:proofErr w:type="spellEnd"/>
      <w:r>
        <w:rPr>
          <w:sz w:val="26"/>
          <w:szCs w:val="26"/>
          <w:lang w:val="en-US"/>
        </w:rPr>
        <w:t xml:space="preserve"> Kho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hỗ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quá</w:t>
      </w:r>
      <w:proofErr w:type="spellEnd"/>
      <w:r>
        <w:rPr>
          <w:sz w:val="26"/>
          <w:szCs w:val="26"/>
          <w:lang w:val="en-US"/>
        </w:rPr>
        <w:t xml:space="preserve"> trình ETL </w:t>
      </w:r>
      <w:proofErr w:type="spellStart"/>
      <w:r>
        <w:rPr>
          <w:sz w:val="26"/>
          <w:szCs w:val="26"/>
          <w:lang w:val="en-US"/>
        </w:rPr>
        <w:t>đưa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cụ</w:t>
      </w:r>
      <w:proofErr w:type="spellEnd"/>
      <w:r>
        <w:rPr>
          <w:sz w:val="26"/>
          <w:szCs w:val="26"/>
          <w:lang w:val="en-US"/>
        </w:rPr>
        <w:t xml:space="preserve"> SSIS. </w:t>
      </w:r>
      <w:proofErr w:type="spellStart"/>
      <w:r>
        <w:rPr>
          <w:sz w:val="26"/>
          <w:szCs w:val="26"/>
          <w:lang w:val="en-US"/>
        </w:rPr>
        <w:t>Nâng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kỹ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nhìn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tiếp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xử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đầu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đặt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câu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hỏi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thảo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hướng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quyết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câu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hỏi</w:t>
      </w:r>
      <w:proofErr w:type="spellEnd"/>
      <w:r>
        <w:rPr>
          <w:sz w:val="26"/>
          <w:szCs w:val="26"/>
          <w:lang w:val="en-US"/>
        </w:rPr>
        <w:t>.</w:t>
      </w:r>
    </w:p>
    <w:p w14:paraId="484A42EC" w14:textId="77777777" w:rsidR="00D377A8" w:rsidRDefault="005D75D1">
      <w:pPr>
        <w:pStyle w:val="Heading2"/>
        <w:jc w:val="both"/>
        <w:rPr>
          <w:lang w:val="vi-VN"/>
        </w:rPr>
      </w:pPr>
      <w:bookmarkStart w:id="400" w:name="_Toc17760"/>
      <w:bookmarkStart w:id="401" w:name="_Toc28591"/>
      <w:bookmarkStart w:id="402" w:name="_Toc16310"/>
      <w:bookmarkStart w:id="403" w:name="_Toc24877"/>
      <w:bookmarkStart w:id="404" w:name="_Toc1697"/>
      <w:bookmarkStart w:id="405" w:name="_Toc681"/>
      <w:bookmarkStart w:id="406" w:name="_Toc26063"/>
      <w:bookmarkStart w:id="407" w:name="_Toc3132"/>
      <w:bookmarkStart w:id="408" w:name="_Toc167362167"/>
      <w:r>
        <w:rPr>
          <w:lang w:val="vi-VN"/>
        </w:rPr>
        <w:t>5.2. Những hạn chế</w:t>
      </w:r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</w:p>
    <w:p w14:paraId="63F642E1" w14:textId="74EF88EA" w:rsidR="00D377A8" w:rsidRDefault="005D75D1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ab/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quá</w:t>
      </w:r>
      <w:proofErr w:type="spellEnd"/>
      <w:r>
        <w:rPr>
          <w:sz w:val="26"/>
          <w:szCs w:val="26"/>
          <w:lang w:val="en-US"/>
        </w:rPr>
        <w:t xml:space="preserve"> trình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nhóm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tránh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khỏi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gặp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còn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mặt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thức</w:t>
      </w:r>
      <w:proofErr w:type="spellEnd"/>
      <w:r>
        <w:rPr>
          <w:sz w:val="26"/>
          <w:szCs w:val="26"/>
          <w:lang w:val="en-US"/>
        </w:rPr>
        <w:t xml:space="preserve">. Tập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còn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chưa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khai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hết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 w:rsidR="00F75965">
        <w:rPr>
          <w:sz w:val="26"/>
          <w:szCs w:val="26"/>
          <w:lang w:val="en-US"/>
        </w:rPr>
        <w:t>Hơn</w:t>
      </w:r>
      <w:proofErr w:type="spellEnd"/>
      <w:r w:rsidR="00F75965">
        <w:rPr>
          <w:sz w:val="26"/>
          <w:szCs w:val="26"/>
          <w:lang w:val="en-US"/>
        </w:rPr>
        <w:t xml:space="preserve"> </w:t>
      </w:r>
      <w:proofErr w:type="spellStart"/>
      <w:r w:rsidR="00F75965">
        <w:rPr>
          <w:sz w:val="26"/>
          <w:szCs w:val="26"/>
          <w:lang w:val="en-US"/>
        </w:rPr>
        <w:t>nữa</w:t>
      </w:r>
      <w:proofErr w:type="spellEnd"/>
      <w:r w:rsidR="00755F36">
        <w:rPr>
          <w:sz w:val="26"/>
          <w:szCs w:val="26"/>
          <w:lang w:val="en-US"/>
        </w:rPr>
        <w:t xml:space="preserve">, </w:t>
      </w:r>
      <w:proofErr w:type="spellStart"/>
      <w:r w:rsidR="00755F36">
        <w:rPr>
          <w:sz w:val="26"/>
          <w:szCs w:val="26"/>
          <w:lang w:val="en-US"/>
        </w:rPr>
        <w:t>vì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một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phần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chủ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quan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mà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nhóm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ch</w:t>
      </w:r>
      <w:r w:rsidR="00BC7658">
        <w:rPr>
          <w:sz w:val="26"/>
          <w:szCs w:val="26"/>
          <w:lang w:val="en-US"/>
        </w:rPr>
        <w:t>úng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em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gặp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nhiều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vấn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đề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trong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quá</w:t>
      </w:r>
      <w:proofErr w:type="spellEnd"/>
      <w:r w:rsidR="00755F36">
        <w:rPr>
          <w:sz w:val="26"/>
          <w:szCs w:val="26"/>
          <w:lang w:val="en-US"/>
        </w:rPr>
        <w:t xml:space="preserve"> trình </w:t>
      </w:r>
      <w:proofErr w:type="spellStart"/>
      <w:r w:rsidR="00755F36">
        <w:rPr>
          <w:sz w:val="26"/>
          <w:szCs w:val="26"/>
          <w:lang w:val="en-US"/>
        </w:rPr>
        <w:t>triển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khai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đồ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755F36">
        <w:rPr>
          <w:sz w:val="26"/>
          <w:szCs w:val="26"/>
          <w:lang w:val="en-US"/>
        </w:rPr>
        <w:t>án</w:t>
      </w:r>
      <w:proofErr w:type="spellEnd"/>
      <w:r w:rsidR="00755F36">
        <w:rPr>
          <w:sz w:val="26"/>
          <w:szCs w:val="26"/>
          <w:lang w:val="en-US"/>
        </w:rPr>
        <w:t xml:space="preserve"> </w:t>
      </w:r>
      <w:proofErr w:type="spellStart"/>
      <w:r w:rsidR="00F72287">
        <w:rPr>
          <w:sz w:val="26"/>
          <w:szCs w:val="26"/>
          <w:lang w:val="en-US"/>
        </w:rPr>
        <w:t>dẫ</w:t>
      </w:r>
      <w:ins w:id="409" w:author="Ngo Thanh Thanh">
        <w:r w:rsidR="00BC7658">
          <w:rPr>
            <w:sz w:val="26"/>
            <w:szCs w:val="26"/>
            <w:lang w:val="en-US"/>
          </w:rPr>
          <w:t>n</w:t>
        </w:r>
        <w:proofErr w:type="spellEnd"/>
        <w:r w:rsidR="00BC7658">
          <w:rPr>
            <w:sz w:val="26"/>
            <w:szCs w:val="26"/>
            <w:lang w:val="en-US"/>
          </w:rPr>
          <w:t xml:space="preserve"> </w:t>
        </w:r>
        <w:proofErr w:type="spellStart"/>
        <w:r w:rsidR="00BC7658">
          <w:rPr>
            <w:sz w:val="26"/>
            <w:szCs w:val="26"/>
            <w:lang w:val="en-US"/>
          </w:rPr>
          <w:t>đến</w:t>
        </w:r>
        <w:proofErr w:type="spellEnd"/>
        <w:r w:rsidR="00BC7658">
          <w:rPr>
            <w:sz w:val="26"/>
            <w:szCs w:val="26"/>
            <w:lang w:val="en-US"/>
          </w:rPr>
          <w:t xml:space="preserve"> </w:t>
        </w:r>
      </w:ins>
      <w:proofErr w:type="spellStart"/>
      <w:r w:rsidR="00E47A7A">
        <w:rPr>
          <w:sz w:val="26"/>
          <w:szCs w:val="26"/>
          <w:lang w:val="en-US"/>
        </w:rPr>
        <w:t>chưa</w:t>
      </w:r>
      <w:proofErr w:type="spellEnd"/>
      <w:r w:rsidR="00E47A7A">
        <w:rPr>
          <w:sz w:val="26"/>
          <w:szCs w:val="26"/>
          <w:lang w:val="en-US"/>
        </w:rPr>
        <w:t xml:space="preserve"> </w:t>
      </w:r>
      <w:proofErr w:type="spellStart"/>
      <w:r w:rsidR="00E47A7A">
        <w:rPr>
          <w:sz w:val="26"/>
          <w:szCs w:val="26"/>
          <w:lang w:val="en-US"/>
        </w:rPr>
        <w:t>được</w:t>
      </w:r>
      <w:proofErr w:type="spellEnd"/>
      <w:ins w:id="410" w:author="Ngo Thanh Thanh">
        <w:r w:rsidR="00BC7658">
          <w:rPr>
            <w:sz w:val="26"/>
            <w:szCs w:val="26"/>
            <w:lang w:val="en-US"/>
          </w:rPr>
          <w:t xml:space="preserve"> </w:t>
        </w:r>
        <w:proofErr w:type="spellStart"/>
        <w:r w:rsidR="00BC7658">
          <w:rPr>
            <w:sz w:val="26"/>
            <w:szCs w:val="26"/>
            <w:lang w:val="en-US"/>
          </w:rPr>
          <w:t>hoàn</w:t>
        </w:r>
        <w:proofErr w:type="spellEnd"/>
        <w:r w:rsidR="00BC7658">
          <w:rPr>
            <w:sz w:val="26"/>
            <w:szCs w:val="26"/>
            <w:lang w:val="en-US"/>
          </w:rPr>
          <w:t xml:space="preserve"> </w:t>
        </w:r>
        <w:proofErr w:type="spellStart"/>
        <w:r w:rsidR="00BC7658">
          <w:rPr>
            <w:sz w:val="26"/>
            <w:szCs w:val="26"/>
            <w:lang w:val="en-US"/>
          </w:rPr>
          <w:t>chỉnh</w:t>
        </w:r>
        <w:proofErr w:type="spellEnd"/>
        <w:r w:rsidR="00BC7658">
          <w:rPr>
            <w:sz w:val="26"/>
            <w:szCs w:val="26"/>
            <w:lang w:val="en-US"/>
          </w:rPr>
          <w:t xml:space="preserve"> </w:t>
        </w:r>
        <w:proofErr w:type="spellStart"/>
        <w:r w:rsidR="00BC7658">
          <w:rPr>
            <w:sz w:val="26"/>
            <w:szCs w:val="26"/>
            <w:lang w:val="en-US"/>
          </w:rPr>
          <w:t>như</w:t>
        </w:r>
        <w:proofErr w:type="spellEnd"/>
        <w:r w:rsidR="00BC7658">
          <w:rPr>
            <w:sz w:val="26"/>
            <w:szCs w:val="26"/>
            <w:lang w:val="en-US"/>
          </w:rPr>
          <w:t xml:space="preserve"> </w:t>
        </w:r>
        <w:proofErr w:type="spellStart"/>
        <w:r w:rsidR="00BC7658">
          <w:rPr>
            <w:sz w:val="26"/>
            <w:szCs w:val="26"/>
            <w:lang w:val="en-US"/>
          </w:rPr>
          <w:t>đúng</w:t>
        </w:r>
        <w:proofErr w:type="spellEnd"/>
        <w:r w:rsidR="00BC7658">
          <w:rPr>
            <w:sz w:val="26"/>
            <w:szCs w:val="26"/>
            <w:lang w:val="en-US"/>
          </w:rPr>
          <w:t xml:space="preserve"> </w:t>
        </w:r>
        <w:proofErr w:type="spellStart"/>
        <w:r w:rsidR="00BC7658">
          <w:rPr>
            <w:sz w:val="26"/>
            <w:szCs w:val="26"/>
            <w:lang w:val="en-US"/>
          </w:rPr>
          <w:t>kỳ</w:t>
        </w:r>
        <w:proofErr w:type="spellEnd"/>
        <w:r w:rsidR="00BC7658">
          <w:rPr>
            <w:sz w:val="26"/>
            <w:szCs w:val="26"/>
            <w:lang w:val="en-US"/>
          </w:rPr>
          <w:t xml:space="preserve"> </w:t>
        </w:r>
        <w:proofErr w:type="spellStart"/>
        <w:r w:rsidR="00BC7658">
          <w:rPr>
            <w:sz w:val="26"/>
            <w:szCs w:val="26"/>
            <w:lang w:val="en-US"/>
          </w:rPr>
          <w:t>vọng</w:t>
        </w:r>
        <w:proofErr w:type="spellEnd"/>
        <w:r w:rsidR="00BC7658">
          <w:rPr>
            <w:sz w:val="26"/>
            <w:szCs w:val="26"/>
            <w:lang w:val="en-US"/>
          </w:rPr>
          <w:t>.</w:t>
        </w:r>
      </w:ins>
    </w:p>
    <w:p w14:paraId="7970A832" w14:textId="77777777" w:rsidR="00D377A8" w:rsidRDefault="005D75D1">
      <w:pPr>
        <w:pStyle w:val="Heading2"/>
        <w:jc w:val="both"/>
        <w:rPr>
          <w:lang w:val="vi-VN"/>
        </w:rPr>
      </w:pPr>
      <w:bookmarkStart w:id="411" w:name="_Toc9019"/>
      <w:bookmarkStart w:id="412" w:name="_Toc28960"/>
      <w:bookmarkStart w:id="413" w:name="_Toc3001"/>
      <w:bookmarkStart w:id="414" w:name="_Toc18276"/>
      <w:bookmarkStart w:id="415" w:name="_Toc5380"/>
      <w:bookmarkStart w:id="416" w:name="_Toc32474"/>
      <w:bookmarkStart w:id="417" w:name="_Toc25434"/>
      <w:bookmarkStart w:id="418" w:name="_Toc20566"/>
      <w:bookmarkStart w:id="419" w:name="_Toc167362168"/>
      <w:r>
        <w:rPr>
          <w:lang w:val="vi-VN"/>
        </w:rPr>
        <w:t>5.3. Tài liệu tham khảo</w:t>
      </w:r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r>
        <w:rPr>
          <w:lang w:val="vi-VN"/>
        </w:rPr>
        <w:t xml:space="preserve"> </w:t>
      </w:r>
    </w:p>
    <w:p w14:paraId="71F18D08" w14:textId="77777777" w:rsidR="00D377A8" w:rsidRDefault="005D75D1">
      <w:pPr>
        <w:jc w:val="both"/>
        <w:rPr>
          <w:bCs/>
          <w:sz w:val="26"/>
          <w:szCs w:val="26"/>
          <w:lang w:val="en-US"/>
        </w:rPr>
      </w:pPr>
      <w:r>
        <w:rPr>
          <w:bCs/>
          <w:sz w:val="26"/>
          <w:szCs w:val="26"/>
          <w:lang w:val="en-US"/>
        </w:rPr>
        <w:t xml:space="preserve">[1] </w:t>
      </w:r>
      <w:proofErr w:type="spellStart"/>
      <w:r>
        <w:rPr>
          <w:bCs/>
          <w:sz w:val="26"/>
          <w:szCs w:val="26"/>
          <w:lang w:val="en-US"/>
        </w:rPr>
        <w:t>Tài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liệu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các</w:t>
      </w:r>
      <w:proofErr w:type="spellEnd"/>
      <w:r>
        <w:rPr>
          <w:bCs/>
          <w:sz w:val="26"/>
          <w:szCs w:val="26"/>
          <w:lang w:val="en-US"/>
        </w:rPr>
        <w:t xml:space="preserve"> file PDF </w:t>
      </w:r>
      <w:proofErr w:type="spellStart"/>
      <w:r>
        <w:rPr>
          <w:bCs/>
          <w:sz w:val="26"/>
          <w:szCs w:val="26"/>
          <w:lang w:val="en-US"/>
        </w:rPr>
        <w:t>hướng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dẫn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về</w:t>
      </w:r>
      <w:proofErr w:type="spellEnd"/>
      <w:r>
        <w:rPr>
          <w:bCs/>
          <w:sz w:val="26"/>
          <w:szCs w:val="26"/>
          <w:lang w:val="en-US"/>
        </w:rPr>
        <w:t xml:space="preserve"> Data Integration </w:t>
      </w:r>
      <w:proofErr w:type="spellStart"/>
      <w:r>
        <w:rPr>
          <w:bCs/>
          <w:sz w:val="26"/>
          <w:szCs w:val="26"/>
          <w:lang w:val="en-US"/>
        </w:rPr>
        <w:t>với</w:t>
      </w:r>
      <w:proofErr w:type="spellEnd"/>
      <w:r>
        <w:rPr>
          <w:bCs/>
          <w:sz w:val="26"/>
          <w:szCs w:val="26"/>
          <w:lang w:val="en-US"/>
        </w:rPr>
        <w:t xml:space="preserve"> SQL Server, SSIS, SSAS </w:t>
      </w:r>
      <w:proofErr w:type="spellStart"/>
      <w:r>
        <w:rPr>
          <w:bCs/>
          <w:sz w:val="26"/>
          <w:szCs w:val="26"/>
          <w:lang w:val="en-US"/>
        </w:rPr>
        <w:t>của</w:t>
      </w:r>
      <w:proofErr w:type="spellEnd"/>
      <w:r>
        <w:rPr>
          <w:bCs/>
          <w:sz w:val="26"/>
          <w:szCs w:val="26"/>
          <w:lang w:val="en-US"/>
        </w:rPr>
        <w:t xml:space="preserve"> GVHD </w:t>
      </w:r>
      <w:proofErr w:type="spellStart"/>
      <w:r>
        <w:rPr>
          <w:bCs/>
          <w:sz w:val="26"/>
          <w:szCs w:val="26"/>
          <w:lang w:val="en-US"/>
        </w:rPr>
        <w:t>Ths</w:t>
      </w:r>
      <w:proofErr w:type="spellEnd"/>
      <w:r>
        <w:rPr>
          <w:bCs/>
          <w:sz w:val="26"/>
          <w:szCs w:val="26"/>
          <w:lang w:val="en-US"/>
        </w:rPr>
        <w:t xml:space="preserve">. </w:t>
      </w:r>
      <w:proofErr w:type="spellStart"/>
      <w:r>
        <w:rPr>
          <w:bCs/>
          <w:sz w:val="26"/>
          <w:szCs w:val="26"/>
          <w:lang w:val="en-US"/>
        </w:rPr>
        <w:t>Nguyễn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Văn</w:t>
      </w:r>
      <w:proofErr w:type="spellEnd"/>
      <w:r>
        <w:rPr>
          <w:bCs/>
          <w:sz w:val="26"/>
          <w:szCs w:val="26"/>
          <w:lang w:val="en-US"/>
        </w:rPr>
        <w:t xml:space="preserve"> </w:t>
      </w:r>
      <w:proofErr w:type="spellStart"/>
      <w:r>
        <w:rPr>
          <w:bCs/>
          <w:sz w:val="26"/>
          <w:szCs w:val="26"/>
          <w:lang w:val="en-US"/>
        </w:rPr>
        <w:t>Thành</w:t>
      </w:r>
      <w:proofErr w:type="spellEnd"/>
      <w:r>
        <w:rPr>
          <w:bCs/>
          <w:sz w:val="26"/>
          <w:szCs w:val="26"/>
          <w:lang w:val="en-US"/>
        </w:rPr>
        <w:t>.</w:t>
      </w:r>
    </w:p>
    <w:p w14:paraId="5ABC6A4F" w14:textId="7754EE17" w:rsidR="00D377A8" w:rsidRDefault="005D75D1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[2] </w:t>
      </w:r>
      <w:proofErr w:type="spellStart"/>
      <w:proofErr w:type="gramStart"/>
      <w:r>
        <w:rPr>
          <w:sz w:val="26"/>
          <w:szCs w:val="26"/>
          <w:lang w:val="en-US"/>
        </w:rPr>
        <w:t>Minewiskan</w:t>
      </w:r>
      <w:proofErr w:type="spellEnd"/>
      <w:r>
        <w:rPr>
          <w:sz w:val="26"/>
          <w:szCs w:val="26"/>
          <w:lang w:val="en-US"/>
        </w:rPr>
        <w:t>(</w:t>
      </w:r>
      <w:proofErr w:type="gramEnd"/>
      <w:r>
        <w:rPr>
          <w:sz w:val="26"/>
          <w:szCs w:val="26"/>
          <w:lang w:val="en-US"/>
        </w:rPr>
        <w:t xml:space="preserve">no date), </w:t>
      </w:r>
      <w:r>
        <w:rPr>
          <w:i/>
          <w:iCs/>
          <w:sz w:val="26"/>
          <w:szCs w:val="26"/>
          <w:lang w:val="en-US"/>
        </w:rPr>
        <w:t>Lesson 3: Modifying Measures, Attributes and Hierarchies.</w:t>
      </w:r>
      <w:r>
        <w:rPr>
          <w:sz w:val="26"/>
          <w:szCs w:val="26"/>
          <w:lang w:val="en-US"/>
        </w:rPr>
        <w:t xml:space="preserve"> [online] learn.microsoft.com. Available at: </w:t>
      </w:r>
      <w:hyperlink r:id="rId162" w:history="1">
        <w:r>
          <w:rPr>
            <w:rStyle w:val="Hyperlink"/>
            <w:sz w:val="26"/>
            <w:szCs w:val="26"/>
            <w:lang w:val="en-US"/>
          </w:rPr>
          <w:t>https://learn.microsoft.com/en-us/analysis-services/multidimensional-tutorial/lesson-3-modifying-measures-attributes-and-hierarchies?view=asallproducts-allversions</w:t>
        </w:r>
      </w:hyperlink>
      <w:r>
        <w:rPr>
          <w:sz w:val="26"/>
          <w:szCs w:val="26"/>
          <w:lang w:val="en-US"/>
        </w:rPr>
        <w:t xml:space="preserve">. [Accessed </w:t>
      </w:r>
      <w:r w:rsidR="00F72287">
        <w:rPr>
          <w:sz w:val="26"/>
          <w:szCs w:val="26"/>
          <w:lang w:val="en-US"/>
        </w:rPr>
        <w:t>15</w:t>
      </w:r>
      <w:r>
        <w:rPr>
          <w:sz w:val="26"/>
          <w:szCs w:val="26"/>
          <w:lang w:val="en-US"/>
        </w:rPr>
        <w:t xml:space="preserve"> May 202</w:t>
      </w:r>
      <w:r w:rsidR="00F72287">
        <w:rPr>
          <w:sz w:val="26"/>
          <w:szCs w:val="26"/>
          <w:lang w:val="en-US"/>
        </w:rPr>
        <w:t>4</w:t>
      </w:r>
      <w:r>
        <w:rPr>
          <w:sz w:val="26"/>
          <w:szCs w:val="26"/>
          <w:lang w:val="en-US"/>
        </w:rPr>
        <w:t>].</w:t>
      </w:r>
    </w:p>
    <w:p w14:paraId="09474307" w14:textId="059A2A2C" w:rsidR="00D377A8" w:rsidRDefault="005D75D1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[</w:t>
      </w:r>
      <w:proofErr w:type="gramStart"/>
      <w:r>
        <w:rPr>
          <w:sz w:val="26"/>
          <w:szCs w:val="26"/>
          <w:lang w:val="en-US"/>
        </w:rPr>
        <w:t>3]</w:t>
      </w:r>
      <w:proofErr w:type="spellStart"/>
      <w:r>
        <w:rPr>
          <w:sz w:val="26"/>
          <w:szCs w:val="26"/>
          <w:lang w:val="en-US"/>
        </w:rPr>
        <w:t>Minewiskan</w:t>
      </w:r>
      <w:proofErr w:type="spellEnd"/>
      <w:proofErr w:type="gramEnd"/>
      <w:r>
        <w:rPr>
          <w:sz w:val="26"/>
          <w:szCs w:val="26"/>
          <w:lang w:val="en-US"/>
        </w:rPr>
        <w:t xml:space="preserve">(no date), </w:t>
      </w:r>
      <w:r>
        <w:rPr>
          <w:i/>
          <w:iCs/>
          <w:sz w:val="26"/>
          <w:szCs w:val="26"/>
          <w:lang w:val="en-US"/>
        </w:rPr>
        <w:t>Lesson 4: Defining Advanced Attribute and Dimension Properties.</w:t>
      </w:r>
      <w:r>
        <w:rPr>
          <w:sz w:val="26"/>
          <w:szCs w:val="26"/>
          <w:lang w:val="en-US"/>
        </w:rPr>
        <w:t xml:space="preserve"> [online] learn.microsoft.com. Available at: </w:t>
      </w:r>
      <w:hyperlink r:id="rId163" w:history="1">
        <w:r>
          <w:rPr>
            <w:rStyle w:val="FollowedHyperlink"/>
            <w:sz w:val="26"/>
            <w:szCs w:val="26"/>
            <w:lang w:val="en-US"/>
          </w:rPr>
          <w:t>https://learn.microsoft.com/en-us/analysis-services/multidimensional-tutorial/lesson-4-defining-advanced-attribute-and-dimension-properties?view=asallproducts-allversions</w:t>
        </w:r>
      </w:hyperlink>
      <w:r>
        <w:rPr>
          <w:sz w:val="26"/>
          <w:szCs w:val="26"/>
          <w:lang w:val="en-US"/>
        </w:rPr>
        <w:t>. [Accessed 12 May 202</w:t>
      </w:r>
      <w:r w:rsidR="00F72287">
        <w:rPr>
          <w:sz w:val="26"/>
          <w:szCs w:val="26"/>
          <w:lang w:val="en-US"/>
        </w:rPr>
        <w:t>4</w:t>
      </w:r>
      <w:r>
        <w:rPr>
          <w:sz w:val="26"/>
          <w:szCs w:val="26"/>
          <w:lang w:val="en-US"/>
        </w:rPr>
        <w:t>].</w:t>
      </w:r>
    </w:p>
    <w:p w14:paraId="0DE30D5B" w14:textId="586C87B2" w:rsidR="00D377A8" w:rsidRDefault="005D75D1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[4] </w:t>
      </w:r>
      <w:proofErr w:type="spellStart"/>
      <w:r>
        <w:rPr>
          <w:sz w:val="26"/>
          <w:szCs w:val="26"/>
          <w:lang w:val="en-US"/>
        </w:rPr>
        <w:t>Nguyễn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Chúc</w:t>
      </w:r>
      <w:proofErr w:type="spellEnd"/>
      <w:r>
        <w:rPr>
          <w:sz w:val="26"/>
          <w:szCs w:val="26"/>
          <w:lang w:val="en-US"/>
        </w:rPr>
        <w:t xml:space="preserve"> (no date). </w:t>
      </w:r>
      <w:r>
        <w:rPr>
          <w:i/>
          <w:iCs/>
          <w:sz w:val="26"/>
          <w:szCs w:val="26"/>
          <w:lang w:val="en-US"/>
        </w:rPr>
        <w:t>ETL Project From Excel Data Source to Star Schema with SSIS</w:t>
      </w:r>
      <w:r>
        <w:rPr>
          <w:sz w:val="26"/>
          <w:szCs w:val="26"/>
          <w:lang w:val="en-US"/>
        </w:rPr>
        <w:t xml:space="preserve">. [online] youtube.com. Available at: </w:t>
      </w:r>
      <w:hyperlink r:id="rId164" w:history="1">
        <w:r>
          <w:rPr>
            <w:rStyle w:val="Hyperlink"/>
            <w:sz w:val="26"/>
            <w:szCs w:val="26"/>
            <w:lang w:val="en-US"/>
          </w:rPr>
          <w:t>https://www.youtube.com/watch?v=Yp8fXLnVCp8&amp;ab_channel=ChucNguyenVan</w:t>
        </w:r>
      </w:hyperlink>
      <w:r>
        <w:rPr>
          <w:sz w:val="26"/>
          <w:szCs w:val="26"/>
          <w:lang w:val="en-US"/>
        </w:rPr>
        <w:t>. [Accessed 1</w:t>
      </w:r>
      <w:r w:rsidR="00F72287">
        <w:rPr>
          <w:sz w:val="26"/>
          <w:szCs w:val="26"/>
          <w:lang w:val="en-US"/>
        </w:rPr>
        <w:t>5</w:t>
      </w:r>
      <w:r>
        <w:rPr>
          <w:sz w:val="26"/>
          <w:szCs w:val="26"/>
          <w:lang w:val="en-US"/>
        </w:rPr>
        <w:t xml:space="preserve"> May 202</w:t>
      </w:r>
      <w:r w:rsidR="00F72287">
        <w:rPr>
          <w:sz w:val="26"/>
          <w:szCs w:val="26"/>
          <w:lang w:val="en-US"/>
        </w:rPr>
        <w:t>4</w:t>
      </w:r>
      <w:r>
        <w:rPr>
          <w:sz w:val="26"/>
          <w:szCs w:val="26"/>
          <w:lang w:val="en-US"/>
        </w:rPr>
        <w:t>].</w:t>
      </w:r>
    </w:p>
    <w:sectPr w:rsidR="00D377A8"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D342D" w14:textId="77777777" w:rsidR="008412E5" w:rsidRDefault="008412E5">
      <w:pPr>
        <w:spacing w:line="240" w:lineRule="auto"/>
      </w:pPr>
      <w:r>
        <w:separator/>
      </w:r>
    </w:p>
  </w:endnote>
  <w:endnote w:type="continuationSeparator" w:id="0">
    <w:p w14:paraId="123CB2FA" w14:textId="77777777" w:rsidR="008412E5" w:rsidRDefault="008412E5">
      <w:pPr>
        <w:spacing w:line="240" w:lineRule="auto"/>
      </w:pPr>
      <w:r>
        <w:continuationSeparator/>
      </w:r>
    </w:p>
  </w:endnote>
  <w:endnote w:type="continuationNotice" w:id="1">
    <w:p w14:paraId="5DD5D6D3" w14:textId="77777777" w:rsidR="008412E5" w:rsidRDefault="008412E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ospace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C12CA" w14:textId="77777777" w:rsidR="00D377A8" w:rsidRDefault="00D377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AF210" w14:textId="77777777" w:rsidR="00D377A8" w:rsidRDefault="005D75D1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9F0DEA2" wp14:editId="6899C3D7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6" name="Text Box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DFB0AE2" w14:textId="77777777" w:rsidR="00D377A8" w:rsidRDefault="005D75D1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F0DEA2" id="_x0000_t202" coordsize="21600,21600" o:spt="202" path="m,l,21600r21600,l21600,xe">
              <v:stroke joinstyle="miter"/>
              <v:path gradientshapeok="t" o:connecttype="rect"/>
            </v:shapetype>
            <v:shape id="Text Box 46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" filled="f" stroked="f" strokeweight=".5pt">
              <v:textbox style="mso-fit-shape-to-text:t" inset="0,0,0,0">
                <w:txbxContent>
                  <w:p w14:paraId="6DFB0AE2" w14:textId="77777777" w:rsidR="00D377A8" w:rsidRDefault="005D75D1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D03215" w14:textId="77777777" w:rsidR="008412E5" w:rsidRDefault="008412E5">
      <w:r>
        <w:separator/>
      </w:r>
    </w:p>
  </w:footnote>
  <w:footnote w:type="continuationSeparator" w:id="0">
    <w:p w14:paraId="6EE2DA8E" w14:textId="77777777" w:rsidR="008412E5" w:rsidRDefault="008412E5">
      <w:r>
        <w:continuationSeparator/>
      </w:r>
    </w:p>
  </w:footnote>
  <w:footnote w:type="continuationNotice" w:id="1">
    <w:p w14:paraId="3E6EA9BF" w14:textId="77777777" w:rsidR="008412E5" w:rsidRDefault="008412E5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34830C3"/>
    <w:multiLevelType w:val="singleLevel"/>
    <w:tmpl w:val="934830C3"/>
    <w:lvl w:ilvl="0">
      <w:start w:val="1"/>
      <w:numFmt w:val="bullet"/>
      <w:lvlText w:val="̵"/>
      <w:lvlJc w:val="left"/>
      <w:pPr>
        <w:tabs>
          <w:tab w:val="left" w:pos="317"/>
        </w:tabs>
        <w:ind w:left="331" w:hanging="279"/>
      </w:pPr>
      <w:rPr>
        <w:rFonts w:ascii="Arial" w:eastAsia="SimSun" w:hAnsi="Arial" w:cs="Arial" w:hint="default"/>
        <w:sz w:val="26"/>
      </w:rPr>
    </w:lvl>
  </w:abstractNum>
  <w:abstractNum w:abstractNumId="1" w15:restartNumberingAfterBreak="0">
    <w:nsid w:val="A4CEAEE0"/>
    <w:multiLevelType w:val="singleLevel"/>
    <w:tmpl w:val="A4CEAEE0"/>
    <w:lvl w:ilvl="0">
      <w:start w:val="1"/>
      <w:numFmt w:val="bullet"/>
      <w:lvlText w:val="̵"/>
      <w:lvlJc w:val="left"/>
      <w:pPr>
        <w:tabs>
          <w:tab w:val="left" w:pos="317"/>
        </w:tabs>
        <w:ind w:left="331" w:hanging="279"/>
      </w:pPr>
      <w:rPr>
        <w:rFonts w:ascii="Arial" w:eastAsia="SimSun" w:hAnsi="Arial" w:cs="Arial" w:hint="default"/>
        <w:sz w:val="26"/>
      </w:rPr>
    </w:lvl>
  </w:abstractNum>
  <w:abstractNum w:abstractNumId="2" w15:restartNumberingAfterBreak="0">
    <w:nsid w:val="C5A945A8"/>
    <w:multiLevelType w:val="singleLevel"/>
    <w:tmpl w:val="C5A945A8"/>
    <w:lvl w:ilvl="0">
      <w:start w:val="14"/>
      <w:numFmt w:val="decimal"/>
      <w:suff w:val="space"/>
      <w:lvlText w:val="%1."/>
      <w:lvlJc w:val="left"/>
    </w:lvl>
  </w:abstractNum>
  <w:abstractNum w:abstractNumId="3" w15:restartNumberingAfterBreak="0">
    <w:nsid w:val="CCD4E1A7"/>
    <w:multiLevelType w:val="singleLevel"/>
    <w:tmpl w:val="CCD4E1A7"/>
    <w:lvl w:ilvl="0">
      <w:start w:val="1"/>
      <w:numFmt w:val="bullet"/>
      <w:lvlText w:val="̵"/>
      <w:lvlJc w:val="left"/>
      <w:pPr>
        <w:tabs>
          <w:tab w:val="left" w:pos="317"/>
        </w:tabs>
        <w:ind w:left="331" w:hanging="279"/>
      </w:pPr>
      <w:rPr>
        <w:rFonts w:ascii="Arial" w:eastAsia="SimSun" w:hAnsi="Arial" w:cs="Arial" w:hint="default"/>
        <w:sz w:val="26"/>
      </w:rPr>
    </w:lvl>
  </w:abstractNum>
  <w:abstractNum w:abstractNumId="4" w15:restartNumberingAfterBreak="0">
    <w:nsid w:val="DB10E6AC"/>
    <w:multiLevelType w:val="singleLevel"/>
    <w:tmpl w:val="DB10E6AC"/>
    <w:lvl w:ilvl="0">
      <w:start w:val="1"/>
      <w:numFmt w:val="bullet"/>
      <w:lvlText w:val="̵"/>
      <w:lvlJc w:val="left"/>
      <w:pPr>
        <w:tabs>
          <w:tab w:val="left" w:pos="317"/>
        </w:tabs>
        <w:ind w:left="331" w:hanging="279"/>
      </w:pPr>
      <w:rPr>
        <w:rFonts w:ascii="Arial" w:eastAsia="SimSun" w:hAnsi="Arial" w:cs="Arial" w:hint="default"/>
        <w:sz w:val="26"/>
      </w:rPr>
    </w:lvl>
  </w:abstractNum>
  <w:abstractNum w:abstractNumId="5" w15:restartNumberingAfterBreak="0">
    <w:nsid w:val="EAC3BDEF"/>
    <w:multiLevelType w:val="singleLevel"/>
    <w:tmpl w:val="EAC3BDEF"/>
    <w:lvl w:ilvl="0">
      <w:start w:val="1"/>
      <w:numFmt w:val="bullet"/>
      <w:lvlText w:val="̵"/>
      <w:lvlJc w:val="left"/>
      <w:pPr>
        <w:tabs>
          <w:tab w:val="left" w:pos="317"/>
        </w:tabs>
        <w:ind w:left="331" w:hanging="279"/>
      </w:pPr>
      <w:rPr>
        <w:rFonts w:ascii="Arial" w:eastAsia="SimSun" w:hAnsi="Arial" w:cs="Arial" w:hint="default"/>
        <w:sz w:val="26"/>
      </w:rPr>
    </w:lvl>
  </w:abstractNum>
  <w:abstractNum w:abstractNumId="6" w15:restartNumberingAfterBreak="0">
    <w:nsid w:val="2621AEBC"/>
    <w:multiLevelType w:val="singleLevel"/>
    <w:tmpl w:val="2621AEBC"/>
    <w:lvl w:ilvl="0">
      <w:start w:val="1"/>
      <w:numFmt w:val="bullet"/>
      <w:lvlText w:val="̵"/>
      <w:lvlJc w:val="left"/>
      <w:pPr>
        <w:tabs>
          <w:tab w:val="left" w:pos="317"/>
        </w:tabs>
        <w:ind w:left="331" w:hanging="279"/>
      </w:pPr>
      <w:rPr>
        <w:rFonts w:ascii="Arial" w:eastAsia="SimSun" w:hAnsi="Arial" w:cs="Arial" w:hint="default"/>
        <w:sz w:val="26"/>
      </w:rPr>
    </w:lvl>
  </w:abstractNum>
  <w:abstractNum w:abstractNumId="7" w15:restartNumberingAfterBreak="0">
    <w:nsid w:val="28594943"/>
    <w:multiLevelType w:val="singleLevel"/>
    <w:tmpl w:val="28594943"/>
    <w:lvl w:ilvl="0">
      <w:start w:val="1"/>
      <w:numFmt w:val="bullet"/>
      <w:lvlText w:val="̵"/>
      <w:lvlJc w:val="left"/>
      <w:pPr>
        <w:tabs>
          <w:tab w:val="left" w:pos="317"/>
        </w:tabs>
        <w:ind w:left="331" w:hanging="279"/>
      </w:pPr>
      <w:rPr>
        <w:rFonts w:ascii="Arial" w:eastAsia="SimSun" w:hAnsi="Arial" w:cs="Arial" w:hint="default"/>
        <w:sz w:val="26"/>
      </w:rPr>
    </w:lvl>
  </w:abstractNum>
  <w:abstractNum w:abstractNumId="8" w15:restartNumberingAfterBreak="0">
    <w:nsid w:val="2CDADCC2"/>
    <w:multiLevelType w:val="singleLevel"/>
    <w:tmpl w:val="2CDADCC2"/>
    <w:lvl w:ilvl="0">
      <w:start w:val="17"/>
      <w:numFmt w:val="decimal"/>
      <w:suff w:val="space"/>
      <w:lvlText w:val="%1."/>
      <w:lvlJc w:val="left"/>
    </w:lvl>
  </w:abstractNum>
  <w:abstractNum w:abstractNumId="9" w15:restartNumberingAfterBreak="0">
    <w:nsid w:val="2D4E34F9"/>
    <w:multiLevelType w:val="hybridMultilevel"/>
    <w:tmpl w:val="DC4E2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73A64C"/>
    <w:multiLevelType w:val="multilevel"/>
    <w:tmpl w:val="5873A64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1" w15:restartNumberingAfterBreak="0">
    <w:nsid w:val="6708F7C1"/>
    <w:multiLevelType w:val="singleLevel"/>
    <w:tmpl w:val="6708F7C1"/>
    <w:lvl w:ilvl="0">
      <w:start w:val="1"/>
      <w:numFmt w:val="bullet"/>
      <w:lvlText w:val="̵"/>
      <w:lvlJc w:val="left"/>
      <w:pPr>
        <w:tabs>
          <w:tab w:val="left" w:pos="317"/>
        </w:tabs>
        <w:ind w:left="331" w:hanging="279"/>
      </w:pPr>
      <w:rPr>
        <w:rFonts w:ascii="Arial" w:eastAsia="SimSun" w:hAnsi="Arial" w:cs="Arial" w:hint="default"/>
        <w:sz w:val="26"/>
      </w:rPr>
    </w:lvl>
  </w:abstractNum>
  <w:abstractNum w:abstractNumId="12" w15:restartNumberingAfterBreak="0">
    <w:nsid w:val="6C90A657"/>
    <w:multiLevelType w:val="singleLevel"/>
    <w:tmpl w:val="6C90A657"/>
    <w:lvl w:ilvl="0">
      <w:start w:val="1"/>
      <w:numFmt w:val="bullet"/>
      <w:lvlText w:val="̵"/>
      <w:lvlJc w:val="left"/>
      <w:pPr>
        <w:tabs>
          <w:tab w:val="left" w:pos="317"/>
        </w:tabs>
        <w:ind w:left="331" w:hanging="279"/>
      </w:pPr>
      <w:rPr>
        <w:rFonts w:ascii="Arial" w:eastAsia="SimSun" w:hAnsi="Arial" w:cs="Arial" w:hint="default"/>
        <w:sz w:val="26"/>
      </w:rPr>
    </w:lvl>
  </w:abstractNum>
  <w:abstractNum w:abstractNumId="13" w15:restartNumberingAfterBreak="0">
    <w:nsid w:val="7F890A27"/>
    <w:multiLevelType w:val="multilevel"/>
    <w:tmpl w:val="7F890A27"/>
    <w:lvl w:ilvl="0">
      <w:start w:val="1"/>
      <w:numFmt w:val="decimal"/>
      <w:pStyle w:val="Kiu1"/>
      <w:suff w:val="space"/>
      <w:lvlText w:val="Chương %1:"/>
      <w:lvlJc w:val="left"/>
      <w:pPr>
        <w:ind w:left="0" w:firstLine="0"/>
      </w:pPr>
      <w:rPr>
        <w:rFonts w:ascii="Times New Roman" w:hAnsi="Times New Roman" w:hint="default"/>
        <w:i/>
        <w:color w:val="C00000"/>
        <w:sz w:val="72"/>
      </w:rPr>
    </w:lvl>
    <w:lvl w:ilvl="1">
      <w:start w:val="1"/>
      <w:numFmt w:val="decimal"/>
      <w:pStyle w:val="Kiu3"/>
      <w:suff w:val="space"/>
      <w:lvlText w:val="%1.%2"/>
      <w:lvlJc w:val="left"/>
      <w:pPr>
        <w:ind w:left="216" w:firstLine="0"/>
      </w:pPr>
      <w:rPr>
        <w:rFonts w:ascii="Times New Roman" w:hAnsi="Times New Roman" w:hint="default"/>
        <w:i/>
        <w:color w:val="C00000"/>
        <w:sz w:val="34"/>
      </w:rPr>
    </w:lvl>
    <w:lvl w:ilvl="2">
      <w:start w:val="1"/>
      <w:numFmt w:val="decimal"/>
      <w:pStyle w:val="Kiu4"/>
      <w:suff w:val="space"/>
      <w:lvlText w:val="%1.%2.%3"/>
      <w:lvlJc w:val="left"/>
      <w:pPr>
        <w:ind w:left="432" w:firstLine="0"/>
      </w:pPr>
      <w:rPr>
        <w:rFonts w:ascii="Times New Roman" w:hAnsi="Times New Roman" w:hint="default"/>
        <w:i/>
        <w:color w:val="C00000"/>
        <w:sz w:val="32"/>
      </w:rPr>
    </w:lvl>
    <w:lvl w:ilvl="3">
      <w:start w:val="1"/>
      <w:numFmt w:val="decimal"/>
      <w:pStyle w:val="Kiu5"/>
      <w:suff w:val="space"/>
      <w:lvlText w:val="%1.%2.%3.%4"/>
      <w:lvlJc w:val="left"/>
      <w:pPr>
        <w:ind w:left="648" w:firstLine="0"/>
      </w:pPr>
      <w:rPr>
        <w:rFonts w:ascii="Times New Roman" w:hAnsi="Times New Roman" w:hint="default"/>
        <w:i/>
        <w:color w:val="C00000"/>
        <w:sz w:val="30"/>
      </w:rPr>
    </w:lvl>
    <w:lvl w:ilvl="4">
      <w:start w:val="1"/>
      <w:numFmt w:val="decimal"/>
      <w:pStyle w:val="Kiu6"/>
      <w:suff w:val="space"/>
      <w:lvlText w:val="%1.%2.%3.%4.%5"/>
      <w:lvlJc w:val="left"/>
      <w:pPr>
        <w:ind w:left="864" w:firstLine="0"/>
      </w:pPr>
      <w:rPr>
        <w:rFonts w:ascii="Times New Roman" w:hAnsi="Times New Roman" w:hint="default"/>
        <w:i/>
        <w:color w:val="C00000"/>
        <w:sz w:val="30"/>
      </w:rPr>
    </w:lvl>
    <w:lvl w:ilvl="5">
      <w:start w:val="1"/>
      <w:numFmt w:val="decimal"/>
      <w:suff w:val="space"/>
      <w:lvlText w:val="%1.%2.%3.%4.%5.%6"/>
      <w:lvlJc w:val="left"/>
      <w:pPr>
        <w:ind w:left="1080" w:firstLine="0"/>
      </w:pPr>
      <w:rPr>
        <w:rFonts w:ascii="Times New Roman" w:hAnsi="Times New Roman" w:hint="default"/>
        <w:i/>
        <w:color w:val="C00000"/>
        <w:sz w:val="30"/>
      </w:rPr>
    </w:lvl>
    <w:lvl w:ilvl="6">
      <w:start w:val="1"/>
      <w:numFmt w:val="decimal"/>
      <w:suff w:val="space"/>
      <w:lvlText w:val="%1.%2.%3.%4.%5.%6.%7"/>
      <w:lvlJc w:val="left"/>
      <w:pPr>
        <w:ind w:left="1296" w:firstLine="0"/>
      </w:pPr>
      <w:rPr>
        <w:rFonts w:ascii="Times New Roman" w:hAnsi="Times New Roman" w:hint="default"/>
        <w:i/>
        <w:color w:val="C00000"/>
        <w:sz w:val="30"/>
      </w:rPr>
    </w:lvl>
    <w:lvl w:ilvl="7">
      <w:start w:val="1"/>
      <w:numFmt w:val="lowerLetter"/>
      <w:lvlText w:val="%8."/>
      <w:lvlJc w:val="left"/>
      <w:pPr>
        <w:ind w:left="1512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728" w:firstLine="0"/>
      </w:pPr>
      <w:rPr>
        <w:rFonts w:hint="default"/>
      </w:rPr>
    </w:lvl>
  </w:abstractNum>
  <w:num w:numId="1">
    <w:abstractNumId w:val="13"/>
  </w:num>
  <w:num w:numId="2">
    <w:abstractNumId w:val="10"/>
  </w:num>
  <w:num w:numId="3">
    <w:abstractNumId w:val="6"/>
  </w:num>
  <w:num w:numId="4">
    <w:abstractNumId w:val="12"/>
  </w:num>
  <w:num w:numId="5">
    <w:abstractNumId w:val="1"/>
  </w:num>
  <w:num w:numId="6">
    <w:abstractNumId w:val="11"/>
  </w:num>
  <w:num w:numId="7">
    <w:abstractNumId w:val="5"/>
  </w:num>
  <w:num w:numId="8">
    <w:abstractNumId w:val="2"/>
  </w:num>
  <w:num w:numId="9">
    <w:abstractNumId w:val="8"/>
  </w:num>
  <w:num w:numId="10">
    <w:abstractNumId w:val="4"/>
  </w:num>
  <w:num w:numId="11">
    <w:abstractNumId w:val="3"/>
  </w:num>
  <w:num w:numId="12">
    <w:abstractNumId w:val="0"/>
  </w:num>
  <w:num w:numId="13">
    <w:abstractNumId w:val="7"/>
  </w:num>
  <w:num w:numId="14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go Thanh Thanh">
    <w15:presenceInfo w15:providerId="None" w15:userId="Ngo Thanh Thanh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77A8"/>
    <w:rsid w:val="00003287"/>
    <w:rsid w:val="00005571"/>
    <w:rsid w:val="000107A3"/>
    <w:rsid w:val="000127DE"/>
    <w:rsid w:val="00013419"/>
    <w:rsid w:val="000142ED"/>
    <w:rsid w:val="0002099A"/>
    <w:rsid w:val="00020D6E"/>
    <w:rsid w:val="00021D8D"/>
    <w:rsid w:val="00023A3A"/>
    <w:rsid w:val="00023C3B"/>
    <w:rsid w:val="0002445B"/>
    <w:rsid w:val="0003529E"/>
    <w:rsid w:val="00041BCD"/>
    <w:rsid w:val="000424D6"/>
    <w:rsid w:val="00042948"/>
    <w:rsid w:val="00044760"/>
    <w:rsid w:val="00044EA5"/>
    <w:rsid w:val="000460F3"/>
    <w:rsid w:val="0004786D"/>
    <w:rsid w:val="00051097"/>
    <w:rsid w:val="00052018"/>
    <w:rsid w:val="00052FF8"/>
    <w:rsid w:val="0006477E"/>
    <w:rsid w:val="00073E71"/>
    <w:rsid w:val="00074EC4"/>
    <w:rsid w:val="00080FCA"/>
    <w:rsid w:val="00081CB8"/>
    <w:rsid w:val="00085A0C"/>
    <w:rsid w:val="00086713"/>
    <w:rsid w:val="00087B24"/>
    <w:rsid w:val="00090A94"/>
    <w:rsid w:val="00093052"/>
    <w:rsid w:val="00095796"/>
    <w:rsid w:val="000962FB"/>
    <w:rsid w:val="000971DE"/>
    <w:rsid w:val="000A39EE"/>
    <w:rsid w:val="000A7A7F"/>
    <w:rsid w:val="000B2769"/>
    <w:rsid w:val="000B370E"/>
    <w:rsid w:val="000B4E35"/>
    <w:rsid w:val="000B53FB"/>
    <w:rsid w:val="000B6A81"/>
    <w:rsid w:val="000C30DE"/>
    <w:rsid w:val="000C53DB"/>
    <w:rsid w:val="000C79B1"/>
    <w:rsid w:val="000D2247"/>
    <w:rsid w:val="000D3311"/>
    <w:rsid w:val="000D4DDB"/>
    <w:rsid w:val="000E1517"/>
    <w:rsid w:val="000E171B"/>
    <w:rsid w:val="000E1CDE"/>
    <w:rsid w:val="000E7CCF"/>
    <w:rsid w:val="000F1E00"/>
    <w:rsid w:val="000F2504"/>
    <w:rsid w:val="000F31FF"/>
    <w:rsid w:val="000F3AB1"/>
    <w:rsid w:val="000F7E3B"/>
    <w:rsid w:val="00101B33"/>
    <w:rsid w:val="00102800"/>
    <w:rsid w:val="00102B4B"/>
    <w:rsid w:val="00103059"/>
    <w:rsid w:val="00105E4A"/>
    <w:rsid w:val="00107BA2"/>
    <w:rsid w:val="00110643"/>
    <w:rsid w:val="00113860"/>
    <w:rsid w:val="001142FE"/>
    <w:rsid w:val="00114D6F"/>
    <w:rsid w:val="00116F63"/>
    <w:rsid w:val="00117998"/>
    <w:rsid w:val="00117C49"/>
    <w:rsid w:val="0012057A"/>
    <w:rsid w:val="00121964"/>
    <w:rsid w:val="00122C9C"/>
    <w:rsid w:val="00125A21"/>
    <w:rsid w:val="001260CE"/>
    <w:rsid w:val="001402A0"/>
    <w:rsid w:val="00140DFB"/>
    <w:rsid w:val="001414A3"/>
    <w:rsid w:val="00141561"/>
    <w:rsid w:val="00141BE7"/>
    <w:rsid w:val="00142D6E"/>
    <w:rsid w:val="00152F2D"/>
    <w:rsid w:val="00153F07"/>
    <w:rsid w:val="00155EAF"/>
    <w:rsid w:val="0015736B"/>
    <w:rsid w:val="00163B67"/>
    <w:rsid w:val="00164F67"/>
    <w:rsid w:val="0016577B"/>
    <w:rsid w:val="001670E8"/>
    <w:rsid w:val="00167FDD"/>
    <w:rsid w:val="001710F0"/>
    <w:rsid w:val="00172065"/>
    <w:rsid w:val="00174B2C"/>
    <w:rsid w:val="00176110"/>
    <w:rsid w:val="001807E9"/>
    <w:rsid w:val="00180DED"/>
    <w:rsid w:val="00190932"/>
    <w:rsid w:val="0019592D"/>
    <w:rsid w:val="00195AEE"/>
    <w:rsid w:val="001964DD"/>
    <w:rsid w:val="00196D6C"/>
    <w:rsid w:val="001A1CB9"/>
    <w:rsid w:val="001A563E"/>
    <w:rsid w:val="001A5DA6"/>
    <w:rsid w:val="001A6B69"/>
    <w:rsid w:val="001A6E95"/>
    <w:rsid w:val="001B1E0A"/>
    <w:rsid w:val="001B2638"/>
    <w:rsid w:val="001B3CB2"/>
    <w:rsid w:val="001C06EE"/>
    <w:rsid w:val="001C0CB5"/>
    <w:rsid w:val="001C3CC8"/>
    <w:rsid w:val="001C561D"/>
    <w:rsid w:val="001D233A"/>
    <w:rsid w:val="001D2DA2"/>
    <w:rsid w:val="001D4936"/>
    <w:rsid w:val="001D74C4"/>
    <w:rsid w:val="001E0815"/>
    <w:rsid w:val="001E0FC9"/>
    <w:rsid w:val="001E1242"/>
    <w:rsid w:val="001E1C92"/>
    <w:rsid w:val="001E3B8D"/>
    <w:rsid w:val="001E6300"/>
    <w:rsid w:val="001E6DF7"/>
    <w:rsid w:val="001E7155"/>
    <w:rsid w:val="001F1326"/>
    <w:rsid w:val="001F5E59"/>
    <w:rsid w:val="002002B0"/>
    <w:rsid w:val="00202068"/>
    <w:rsid w:val="0020573E"/>
    <w:rsid w:val="002066B9"/>
    <w:rsid w:val="00207046"/>
    <w:rsid w:val="00212702"/>
    <w:rsid w:val="0021303C"/>
    <w:rsid w:val="00214CC0"/>
    <w:rsid w:val="00220AD7"/>
    <w:rsid w:val="002261EE"/>
    <w:rsid w:val="00227A38"/>
    <w:rsid w:val="00230534"/>
    <w:rsid w:val="00230985"/>
    <w:rsid w:val="00231B42"/>
    <w:rsid w:val="00235401"/>
    <w:rsid w:val="00236193"/>
    <w:rsid w:val="002368FD"/>
    <w:rsid w:val="00236E6C"/>
    <w:rsid w:val="00236F9A"/>
    <w:rsid w:val="0024281E"/>
    <w:rsid w:val="00245A0B"/>
    <w:rsid w:val="002465E9"/>
    <w:rsid w:val="00261712"/>
    <w:rsid w:val="002617A5"/>
    <w:rsid w:val="0027164B"/>
    <w:rsid w:val="00273963"/>
    <w:rsid w:val="00274241"/>
    <w:rsid w:val="002764C4"/>
    <w:rsid w:val="00280808"/>
    <w:rsid w:val="00292EA9"/>
    <w:rsid w:val="00294792"/>
    <w:rsid w:val="002A0B95"/>
    <w:rsid w:val="002A2378"/>
    <w:rsid w:val="002A3B68"/>
    <w:rsid w:val="002A5869"/>
    <w:rsid w:val="002B5290"/>
    <w:rsid w:val="002B53E4"/>
    <w:rsid w:val="002B5656"/>
    <w:rsid w:val="002B70CF"/>
    <w:rsid w:val="002C7E33"/>
    <w:rsid w:val="002D233F"/>
    <w:rsid w:val="002D2DD1"/>
    <w:rsid w:val="002D3533"/>
    <w:rsid w:val="002D5E5B"/>
    <w:rsid w:val="002E091B"/>
    <w:rsid w:val="002E36EC"/>
    <w:rsid w:val="002E4041"/>
    <w:rsid w:val="002E45FE"/>
    <w:rsid w:val="002E5B52"/>
    <w:rsid w:val="002E5FC9"/>
    <w:rsid w:val="002F3FE7"/>
    <w:rsid w:val="002F42FD"/>
    <w:rsid w:val="002F5AB2"/>
    <w:rsid w:val="002F65E4"/>
    <w:rsid w:val="002F69D6"/>
    <w:rsid w:val="002F7C6C"/>
    <w:rsid w:val="003012C5"/>
    <w:rsid w:val="003027F1"/>
    <w:rsid w:val="00306589"/>
    <w:rsid w:val="0031052B"/>
    <w:rsid w:val="003109FC"/>
    <w:rsid w:val="00313B9E"/>
    <w:rsid w:val="00315D40"/>
    <w:rsid w:val="00316E38"/>
    <w:rsid w:val="00320A84"/>
    <w:rsid w:val="00323FB6"/>
    <w:rsid w:val="003263C0"/>
    <w:rsid w:val="003314AA"/>
    <w:rsid w:val="00335D00"/>
    <w:rsid w:val="00336A05"/>
    <w:rsid w:val="00337593"/>
    <w:rsid w:val="003376AC"/>
    <w:rsid w:val="0034149E"/>
    <w:rsid w:val="0034353A"/>
    <w:rsid w:val="00345082"/>
    <w:rsid w:val="00345107"/>
    <w:rsid w:val="00352497"/>
    <w:rsid w:val="00354B02"/>
    <w:rsid w:val="0035746E"/>
    <w:rsid w:val="00362B81"/>
    <w:rsid w:val="00365B78"/>
    <w:rsid w:val="00367115"/>
    <w:rsid w:val="00367C2A"/>
    <w:rsid w:val="003700AC"/>
    <w:rsid w:val="003771BC"/>
    <w:rsid w:val="00380E84"/>
    <w:rsid w:val="00382B9C"/>
    <w:rsid w:val="00383AA1"/>
    <w:rsid w:val="003851AF"/>
    <w:rsid w:val="0039121F"/>
    <w:rsid w:val="0039141C"/>
    <w:rsid w:val="0039321D"/>
    <w:rsid w:val="00393230"/>
    <w:rsid w:val="00395246"/>
    <w:rsid w:val="00397F2A"/>
    <w:rsid w:val="003A0E63"/>
    <w:rsid w:val="003A61F0"/>
    <w:rsid w:val="003B1070"/>
    <w:rsid w:val="003C3285"/>
    <w:rsid w:val="003C3F0E"/>
    <w:rsid w:val="003D19FA"/>
    <w:rsid w:val="003D1EC0"/>
    <w:rsid w:val="003D5E30"/>
    <w:rsid w:val="003D5EC5"/>
    <w:rsid w:val="003D6FF8"/>
    <w:rsid w:val="003E39F2"/>
    <w:rsid w:val="003E6263"/>
    <w:rsid w:val="003E6D12"/>
    <w:rsid w:val="003F1544"/>
    <w:rsid w:val="003F1756"/>
    <w:rsid w:val="003F2B79"/>
    <w:rsid w:val="003F34DE"/>
    <w:rsid w:val="003F45C1"/>
    <w:rsid w:val="003F5D1E"/>
    <w:rsid w:val="00401F71"/>
    <w:rsid w:val="004069A1"/>
    <w:rsid w:val="00406FFE"/>
    <w:rsid w:val="0040743E"/>
    <w:rsid w:val="0040762D"/>
    <w:rsid w:val="004101C2"/>
    <w:rsid w:val="004117CF"/>
    <w:rsid w:val="004121B4"/>
    <w:rsid w:val="00415480"/>
    <w:rsid w:val="00417012"/>
    <w:rsid w:val="0041725B"/>
    <w:rsid w:val="004178F3"/>
    <w:rsid w:val="004206A2"/>
    <w:rsid w:val="004225BC"/>
    <w:rsid w:val="004229F2"/>
    <w:rsid w:val="004246DD"/>
    <w:rsid w:val="00424EB4"/>
    <w:rsid w:val="00427588"/>
    <w:rsid w:val="00432192"/>
    <w:rsid w:val="004329AD"/>
    <w:rsid w:val="00434438"/>
    <w:rsid w:val="00435023"/>
    <w:rsid w:val="00437782"/>
    <w:rsid w:val="00441394"/>
    <w:rsid w:val="00442AC2"/>
    <w:rsid w:val="00442F43"/>
    <w:rsid w:val="004620E0"/>
    <w:rsid w:val="00464A62"/>
    <w:rsid w:val="004702A1"/>
    <w:rsid w:val="00470E24"/>
    <w:rsid w:val="00471065"/>
    <w:rsid w:val="00475869"/>
    <w:rsid w:val="00477C22"/>
    <w:rsid w:val="004843D8"/>
    <w:rsid w:val="004845AB"/>
    <w:rsid w:val="004859BE"/>
    <w:rsid w:val="00485FED"/>
    <w:rsid w:val="0048647C"/>
    <w:rsid w:val="0048716A"/>
    <w:rsid w:val="00490B45"/>
    <w:rsid w:val="00491128"/>
    <w:rsid w:val="004912FE"/>
    <w:rsid w:val="00491ADE"/>
    <w:rsid w:val="00493246"/>
    <w:rsid w:val="00496D23"/>
    <w:rsid w:val="00497A18"/>
    <w:rsid w:val="004A50C6"/>
    <w:rsid w:val="004A5E5F"/>
    <w:rsid w:val="004A5ED6"/>
    <w:rsid w:val="004A6B93"/>
    <w:rsid w:val="004B233D"/>
    <w:rsid w:val="004C0F31"/>
    <w:rsid w:val="004C3612"/>
    <w:rsid w:val="004C46B2"/>
    <w:rsid w:val="004C495A"/>
    <w:rsid w:val="004D16BD"/>
    <w:rsid w:val="004E0121"/>
    <w:rsid w:val="004E06C6"/>
    <w:rsid w:val="004E27AF"/>
    <w:rsid w:val="004E5015"/>
    <w:rsid w:val="004F5E9F"/>
    <w:rsid w:val="004F71FE"/>
    <w:rsid w:val="0050037E"/>
    <w:rsid w:val="0050275D"/>
    <w:rsid w:val="00505944"/>
    <w:rsid w:val="00505B04"/>
    <w:rsid w:val="00505D05"/>
    <w:rsid w:val="00506101"/>
    <w:rsid w:val="005078FA"/>
    <w:rsid w:val="00510FEF"/>
    <w:rsid w:val="00512A96"/>
    <w:rsid w:val="0051428B"/>
    <w:rsid w:val="00514DA1"/>
    <w:rsid w:val="00516428"/>
    <w:rsid w:val="005205EC"/>
    <w:rsid w:val="00520F92"/>
    <w:rsid w:val="00521D7C"/>
    <w:rsid w:val="005227FF"/>
    <w:rsid w:val="005242ED"/>
    <w:rsid w:val="005243EB"/>
    <w:rsid w:val="00525FDA"/>
    <w:rsid w:val="005269E9"/>
    <w:rsid w:val="0053046D"/>
    <w:rsid w:val="00533071"/>
    <w:rsid w:val="00534213"/>
    <w:rsid w:val="00540A5A"/>
    <w:rsid w:val="00541D62"/>
    <w:rsid w:val="005425A3"/>
    <w:rsid w:val="00544892"/>
    <w:rsid w:val="00547E78"/>
    <w:rsid w:val="00551C0B"/>
    <w:rsid w:val="0055338C"/>
    <w:rsid w:val="00554CD0"/>
    <w:rsid w:val="00555629"/>
    <w:rsid w:val="0056144F"/>
    <w:rsid w:val="00564466"/>
    <w:rsid w:val="00565168"/>
    <w:rsid w:val="005656A7"/>
    <w:rsid w:val="00566EB5"/>
    <w:rsid w:val="00567296"/>
    <w:rsid w:val="0057094D"/>
    <w:rsid w:val="005800B3"/>
    <w:rsid w:val="00580279"/>
    <w:rsid w:val="005830C3"/>
    <w:rsid w:val="00587A1F"/>
    <w:rsid w:val="005913CE"/>
    <w:rsid w:val="00592A4F"/>
    <w:rsid w:val="005A7A27"/>
    <w:rsid w:val="005B098F"/>
    <w:rsid w:val="005B2CD5"/>
    <w:rsid w:val="005C0AC1"/>
    <w:rsid w:val="005C0ADD"/>
    <w:rsid w:val="005C2972"/>
    <w:rsid w:val="005C7BFD"/>
    <w:rsid w:val="005D06AA"/>
    <w:rsid w:val="005D2A18"/>
    <w:rsid w:val="005D34CE"/>
    <w:rsid w:val="005D671B"/>
    <w:rsid w:val="005D75D1"/>
    <w:rsid w:val="005E3D88"/>
    <w:rsid w:val="005E4E60"/>
    <w:rsid w:val="005F62E6"/>
    <w:rsid w:val="00601F2C"/>
    <w:rsid w:val="0060515E"/>
    <w:rsid w:val="00610C56"/>
    <w:rsid w:val="006129F7"/>
    <w:rsid w:val="00615F67"/>
    <w:rsid w:val="00617CFD"/>
    <w:rsid w:val="0062094C"/>
    <w:rsid w:val="006253F6"/>
    <w:rsid w:val="00625AB5"/>
    <w:rsid w:val="00631C27"/>
    <w:rsid w:val="006335B2"/>
    <w:rsid w:val="00634FF0"/>
    <w:rsid w:val="00635C6C"/>
    <w:rsid w:val="00640EE1"/>
    <w:rsid w:val="00641B56"/>
    <w:rsid w:val="00642559"/>
    <w:rsid w:val="006445E2"/>
    <w:rsid w:val="00646422"/>
    <w:rsid w:val="00647A0B"/>
    <w:rsid w:val="00657107"/>
    <w:rsid w:val="006572E7"/>
    <w:rsid w:val="006608B7"/>
    <w:rsid w:val="00661A70"/>
    <w:rsid w:val="00662AF2"/>
    <w:rsid w:val="00665B04"/>
    <w:rsid w:val="00671C7A"/>
    <w:rsid w:val="00672051"/>
    <w:rsid w:val="0067237A"/>
    <w:rsid w:val="00672483"/>
    <w:rsid w:val="0067375E"/>
    <w:rsid w:val="006846F0"/>
    <w:rsid w:val="0068692F"/>
    <w:rsid w:val="00687133"/>
    <w:rsid w:val="00692137"/>
    <w:rsid w:val="00696A42"/>
    <w:rsid w:val="006A0B7C"/>
    <w:rsid w:val="006A13DF"/>
    <w:rsid w:val="006A2925"/>
    <w:rsid w:val="006A4873"/>
    <w:rsid w:val="006A51DF"/>
    <w:rsid w:val="006B10E2"/>
    <w:rsid w:val="006B55B3"/>
    <w:rsid w:val="006D0AF8"/>
    <w:rsid w:val="006D593D"/>
    <w:rsid w:val="006E6363"/>
    <w:rsid w:val="006F3AB2"/>
    <w:rsid w:val="006F3F9C"/>
    <w:rsid w:val="006F4F70"/>
    <w:rsid w:val="006F5E3E"/>
    <w:rsid w:val="006F66A5"/>
    <w:rsid w:val="006F7519"/>
    <w:rsid w:val="006F7D57"/>
    <w:rsid w:val="00700BFA"/>
    <w:rsid w:val="00703AB5"/>
    <w:rsid w:val="00703F2B"/>
    <w:rsid w:val="00703F75"/>
    <w:rsid w:val="0070525E"/>
    <w:rsid w:val="00710807"/>
    <w:rsid w:val="00712C05"/>
    <w:rsid w:val="00712E7F"/>
    <w:rsid w:val="007132DB"/>
    <w:rsid w:val="007145EE"/>
    <w:rsid w:val="0072381E"/>
    <w:rsid w:val="00724E37"/>
    <w:rsid w:val="00725F41"/>
    <w:rsid w:val="0072704C"/>
    <w:rsid w:val="00730D24"/>
    <w:rsid w:val="007314AE"/>
    <w:rsid w:val="0074066A"/>
    <w:rsid w:val="00741E6B"/>
    <w:rsid w:val="00743F3D"/>
    <w:rsid w:val="00745E4D"/>
    <w:rsid w:val="00746F3F"/>
    <w:rsid w:val="00747DD9"/>
    <w:rsid w:val="007506F8"/>
    <w:rsid w:val="00751852"/>
    <w:rsid w:val="00752F0A"/>
    <w:rsid w:val="00753A17"/>
    <w:rsid w:val="00755F36"/>
    <w:rsid w:val="00756620"/>
    <w:rsid w:val="0076179A"/>
    <w:rsid w:val="00763D78"/>
    <w:rsid w:val="00765B82"/>
    <w:rsid w:val="0076739F"/>
    <w:rsid w:val="00775B33"/>
    <w:rsid w:val="00782380"/>
    <w:rsid w:val="0078339B"/>
    <w:rsid w:val="007837E7"/>
    <w:rsid w:val="00783E78"/>
    <w:rsid w:val="00784DE7"/>
    <w:rsid w:val="007901F8"/>
    <w:rsid w:val="007912F7"/>
    <w:rsid w:val="007930F7"/>
    <w:rsid w:val="00794BB6"/>
    <w:rsid w:val="0079552B"/>
    <w:rsid w:val="00796B3B"/>
    <w:rsid w:val="0079770F"/>
    <w:rsid w:val="007A0016"/>
    <w:rsid w:val="007A1022"/>
    <w:rsid w:val="007A72DC"/>
    <w:rsid w:val="007A774C"/>
    <w:rsid w:val="007B1923"/>
    <w:rsid w:val="007B2E30"/>
    <w:rsid w:val="007B4914"/>
    <w:rsid w:val="007C13EC"/>
    <w:rsid w:val="007C13FA"/>
    <w:rsid w:val="007C152A"/>
    <w:rsid w:val="007C1AF1"/>
    <w:rsid w:val="007C43B1"/>
    <w:rsid w:val="007C492C"/>
    <w:rsid w:val="007C5EA5"/>
    <w:rsid w:val="007C7C6C"/>
    <w:rsid w:val="007C7F2E"/>
    <w:rsid w:val="007D03D9"/>
    <w:rsid w:val="007D09D8"/>
    <w:rsid w:val="007D52B6"/>
    <w:rsid w:val="007D5DB9"/>
    <w:rsid w:val="007D5E68"/>
    <w:rsid w:val="007D626C"/>
    <w:rsid w:val="007E46C0"/>
    <w:rsid w:val="007F0050"/>
    <w:rsid w:val="007F2596"/>
    <w:rsid w:val="007F79CA"/>
    <w:rsid w:val="007F7B78"/>
    <w:rsid w:val="008000FD"/>
    <w:rsid w:val="0080172F"/>
    <w:rsid w:val="00802536"/>
    <w:rsid w:val="00802D20"/>
    <w:rsid w:val="008065D3"/>
    <w:rsid w:val="00810FE3"/>
    <w:rsid w:val="00811437"/>
    <w:rsid w:val="00812F6A"/>
    <w:rsid w:val="00814C7C"/>
    <w:rsid w:val="00822D69"/>
    <w:rsid w:val="008239D6"/>
    <w:rsid w:val="008248C0"/>
    <w:rsid w:val="00824B49"/>
    <w:rsid w:val="00830C8B"/>
    <w:rsid w:val="0083273C"/>
    <w:rsid w:val="008342DD"/>
    <w:rsid w:val="00834305"/>
    <w:rsid w:val="0083466D"/>
    <w:rsid w:val="008348AD"/>
    <w:rsid w:val="00834DF9"/>
    <w:rsid w:val="008370F0"/>
    <w:rsid w:val="008412E5"/>
    <w:rsid w:val="00845934"/>
    <w:rsid w:val="00846167"/>
    <w:rsid w:val="00846834"/>
    <w:rsid w:val="008477BD"/>
    <w:rsid w:val="00850894"/>
    <w:rsid w:val="008508F0"/>
    <w:rsid w:val="00852034"/>
    <w:rsid w:val="00852546"/>
    <w:rsid w:val="00853A40"/>
    <w:rsid w:val="00862417"/>
    <w:rsid w:val="0086279B"/>
    <w:rsid w:val="00862AE4"/>
    <w:rsid w:val="00864E0C"/>
    <w:rsid w:val="00870EC2"/>
    <w:rsid w:val="00871465"/>
    <w:rsid w:val="0087604D"/>
    <w:rsid w:val="00877AD8"/>
    <w:rsid w:val="00877C07"/>
    <w:rsid w:val="00882FDC"/>
    <w:rsid w:val="00883809"/>
    <w:rsid w:val="00884BFD"/>
    <w:rsid w:val="008851FF"/>
    <w:rsid w:val="008872E1"/>
    <w:rsid w:val="00892115"/>
    <w:rsid w:val="00893F25"/>
    <w:rsid w:val="008940A0"/>
    <w:rsid w:val="00895375"/>
    <w:rsid w:val="00895625"/>
    <w:rsid w:val="008A14F3"/>
    <w:rsid w:val="008A310E"/>
    <w:rsid w:val="008A43FC"/>
    <w:rsid w:val="008A4454"/>
    <w:rsid w:val="008A475C"/>
    <w:rsid w:val="008A52C2"/>
    <w:rsid w:val="008A5D60"/>
    <w:rsid w:val="008A7B9F"/>
    <w:rsid w:val="008B1B43"/>
    <w:rsid w:val="008B42AD"/>
    <w:rsid w:val="008C14F0"/>
    <w:rsid w:val="008C31D4"/>
    <w:rsid w:val="008D10DB"/>
    <w:rsid w:val="008D2EC5"/>
    <w:rsid w:val="008D4DAE"/>
    <w:rsid w:val="008D4E75"/>
    <w:rsid w:val="008D62D5"/>
    <w:rsid w:val="008D65A1"/>
    <w:rsid w:val="008E1035"/>
    <w:rsid w:val="008E2083"/>
    <w:rsid w:val="008E27AE"/>
    <w:rsid w:val="008E5EEF"/>
    <w:rsid w:val="008E694B"/>
    <w:rsid w:val="008E72F8"/>
    <w:rsid w:val="008F025F"/>
    <w:rsid w:val="008F1C38"/>
    <w:rsid w:val="008F637C"/>
    <w:rsid w:val="008F6972"/>
    <w:rsid w:val="00900444"/>
    <w:rsid w:val="00900C86"/>
    <w:rsid w:val="009017F8"/>
    <w:rsid w:val="009024D5"/>
    <w:rsid w:val="00904628"/>
    <w:rsid w:val="00906D01"/>
    <w:rsid w:val="009072A2"/>
    <w:rsid w:val="00907AC6"/>
    <w:rsid w:val="00911379"/>
    <w:rsid w:val="00913BB6"/>
    <w:rsid w:val="009141F2"/>
    <w:rsid w:val="00914712"/>
    <w:rsid w:val="00915382"/>
    <w:rsid w:val="009163B4"/>
    <w:rsid w:val="009164C6"/>
    <w:rsid w:val="0092004A"/>
    <w:rsid w:val="00920BC6"/>
    <w:rsid w:val="00923463"/>
    <w:rsid w:val="00924A4E"/>
    <w:rsid w:val="00926C42"/>
    <w:rsid w:val="00936B55"/>
    <w:rsid w:val="00936C31"/>
    <w:rsid w:val="0094604F"/>
    <w:rsid w:val="00946F73"/>
    <w:rsid w:val="00950BCF"/>
    <w:rsid w:val="00954BF4"/>
    <w:rsid w:val="00956B90"/>
    <w:rsid w:val="0096127C"/>
    <w:rsid w:val="009639C8"/>
    <w:rsid w:val="00963C34"/>
    <w:rsid w:val="00964E84"/>
    <w:rsid w:val="009654D9"/>
    <w:rsid w:val="009662EE"/>
    <w:rsid w:val="00970404"/>
    <w:rsid w:val="009704FF"/>
    <w:rsid w:val="009733AD"/>
    <w:rsid w:val="00973577"/>
    <w:rsid w:val="00973FB2"/>
    <w:rsid w:val="00975C88"/>
    <w:rsid w:val="009820EE"/>
    <w:rsid w:val="009834EB"/>
    <w:rsid w:val="00984347"/>
    <w:rsid w:val="00986CB0"/>
    <w:rsid w:val="009919B2"/>
    <w:rsid w:val="00994640"/>
    <w:rsid w:val="009A0E80"/>
    <w:rsid w:val="009A1444"/>
    <w:rsid w:val="009A2AED"/>
    <w:rsid w:val="009B12BB"/>
    <w:rsid w:val="009B3500"/>
    <w:rsid w:val="009B6DE8"/>
    <w:rsid w:val="009C1D00"/>
    <w:rsid w:val="009C5EDC"/>
    <w:rsid w:val="009C612D"/>
    <w:rsid w:val="009D0C3C"/>
    <w:rsid w:val="009E3590"/>
    <w:rsid w:val="009E4132"/>
    <w:rsid w:val="009E446E"/>
    <w:rsid w:val="009E5CDF"/>
    <w:rsid w:val="009E6A20"/>
    <w:rsid w:val="009E7822"/>
    <w:rsid w:val="009F2BF6"/>
    <w:rsid w:val="009F4867"/>
    <w:rsid w:val="009F59A7"/>
    <w:rsid w:val="009F63CC"/>
    <w:rsid w:val="009F6B6F"/>
    <w:rsid w:val="009F7A7B"/>
    <w:rsid w:val="00A00AA5"/>
    <w:rsid w:val="00A064EE"/>
    <w:rsid w:val="00A067C3"/>
    <w:rsid w:val="00A06FCF"/>
    <w:rsid w:val="00A174C3"/>
    <w:rsid w:val="00A21895"/>
    <w:rsid w:val="00A231EF"/>
    <w:rsid w:val="00A309C7"/>
    <w:rsid w:val="00A30CE6"/>
    <w:rsid w:val="00A31838"/>
    <w:rsid w:val="00A3243B"/>
    <w:rsid w:val="00A335A8"/>
    <w:rsid w:val="00A35990"/>
    <w:rsid w:val="00A4293C"/>
    <w:rsid w:val="00A46DD5"/>
    <w:rsid w:val="00A500FE"/>
    <w:rsid w:val="00A578C5"/>
    <w:rsid w:val="00A60FD7"/>
    <w:rsid w:val="00A64CD4"/>
    <w:rsid w:val="00A65649"/>
    <w:rsid w:val="00A6574A"/>
    <w:rsid w:val="00A70247"/>
    <w:rsid w:val="00A75409"/>
    <w:rsid w:val="00A75EC0"/>
    <w:rsid w:val="00A80212"/>
    <w:rsid w:val="00A839E6"/>
    <w:rsid w:val="00A84470"/>
    <w:rsid w:val="00A847F5"/>
    <w:rsid w:val="00A84887"/>
    <w:rsid w:val="00A91146"/>
    <w:rsid w:val="00A9270A"/>
    <w:rsid w:val="00A92DEB"/>
    <w:rsid w:val="00A94531"/>
    <w:rsid w:val="00A95608"/>
    <w:rsid w:val="00AA383D"/>
    <w:rsid w:val="00AB1409"/>
    <w:rsid w:val="00AB3CDD"/>
    <w:rsid w:val="00AC2144"/>
    <w:rsid w:val="00AC6C2D"/>
    <w:rsid w:val="00AD1606"/>
    <w:rsid w:val="00AD1D95"/>
    <w:rsid w:val="00AD1E1F"/>
    <w:rsid w:val="00AD349F"/>
    <w:rsid w:val="00AD5447"/>
    <w:rsid w:val="00AD5725"/>
    <w:rsid w:val="00AD7DD3"/>
    <w:rsid w:val="00AE02A0"/>
    <w:rsid w:val="00AE3197"/>
    <w:rsid w:val="00AE5405"/>
    <w:rsid w:val="00AE5F63"/>
    <w:rsid w:val="00AF369A"/>
    <w:rsid w:val="00B00D1A"/>
    <w:rsid w:val="00B01F31"/>
    <w:rsid w:val="00B11654"/>
    <w:rsid w:val="00B11BB5"/>
    <w:rsid w:val="00B125A7"/>
    <w:rsid w:val="00B14117"/>
    <w:rsid w:val="00B14B54"/>
    <w:rsid w:val="00B21032"/>
    <w:rsid w:val="00B21934"/>
    <w:rsid w:val="00B23EAF"/>
    <w:rsid w:val="00B243AA"/>
    <w:rsid w:val="00B257C9"/>
    <w:rsid w:val="00B260FB"/>
    <w:rsid w:val="00B359D5"/>
    <w:rsid w:val="00B35CAC"/>
    <w:rsid w:val="00B37118"/>
    <w:rsid w:val="00B372AB"/>
    <w:rsid w:val="00B4306E"/>
    <w:rsid w:val="00B437C4"/>
    <w:rsid w:val="00B46D34"/>
    <w:rsid w:val="00B5F2EC"/>
    <w:rsid w:val="00B6178A"/>
    <w:rsid w:val="00B617CA"/>
    <w:rsid w:val="00B63666"/>
    <w:rsid w:val="00B66DA7"/>
    <w:rsid w:val="00B66F23"/>
    <w:rsid w:val="00B6707F"/>
    <w:rsid w:val="00B679D1"/>
    <w:rsid w:val="00B7031C"/>
    <w:rsid w:val="00B72C4C"/>
    <w:rsid w:val="00B73F03"/>
    <w:rsid w:val="00B747FE"/>
    <w:rsid w:val="00B76CDD"/>
    <w:rsid w:val="00B82F49"/>
    <w:rsid w:val="00B838F8"/>
    <w:rsid w:val="00B844DF"/>
    <w:rsid w:val="00B84616"/>
    <w:rsid w:val="00B86BF0"/>
    <w:rsid w:val="00B8754F"/>
    <w:rsid w:val="00B90936"/>
    <w:rsid w:val="00B90C69"/>
    <w:rsid w:val="00B95759"/>
    <w:rsid w:val="00B95DE4"/>
    <w:rsid w:val="00B97763"/>
    <w:rsid w:val="00BA1882"/>
    <w:rsid w:val="00BA2086"/>
    <w:rsid w:val="00BA20E7"/>
    <w:rsid w:val="00BA2E1D"/>
    <w:rsid w:val="00BA3ADF"/>
    <w:rsid w:val="00BA5828"/>
    <w:rsid w:val="00BA5AB0"/>
    <w:rsid w:val="00BB48CB"/>
    <w:rsid w:val="00BB4CCD"/>
    <w:rsid w:val="00BB5442"/>
    <w:rsid w:val="00BB6F7F"/>
    <w:rsid w:val="00BB7DF8"/>
    <w:rsid w:val="00BC0A25"/>
    <w:rsid w:val="00BC46BB"/>
    <w:rsid w:val="00BC64E4"/>
    <w:rsid w:val="00BC7658"/>
    <w:rsid w:val="00BD1311"/>
    <w:rsid w:val="00BD26CD"/>
    <w:rsid w:val="00BD6248"/>
    <w:rsid w:val="00BE0A99"/>
    <w:rsid w:val="00BE0F47"/>
    <w:rsid w:val="00BE1662"/>
    <w:rsid w:val="00BE4897"/>
    <w:rsid w:val="00BE5E79"/>
    <w:rsid w:val="00BF048B"/>
    <w:rsid w:val="00BF328D"/>
    <w:rsid w:val="00BF7B24"/>
    <w:rsid w:val="00C00567"/>
    <w:rsid w:val="00C0222D"/>
    <w:rsid w:val="00C0389D"/>
    <w:rsid w:val="00C04A95"/>
    <w:rsid w:val="00C069D8"/>
    <w:rsid w:val="00C077B4"/>
    <w:rsid w:val="00C10048"/>
    <w:rsid w:val="00C110E2"/>
    <w:rsid w:val="00C11763"/>
    <w:rsid w:val="00C143D7"/>
    <w:rsid w:val="00C158A8"/>
    <w:rsid w:val="00C15A9C"/>
    <w:rsid w:val="00C1643C"/>
    <w:rsid w:val="00C164C2"/>
    <w:rsid w:val="00C16708"/>
    <w:rsid w:val="00C2566E"/>
    <w:rsid w:val="00C26AB5"/>
    <w:rsid w:val="00C27FE9"/>
    <w:rsid w:val="00C30BA2"/>
    <w:rsid w:val="00C32077"/>
    <w:rsid w:val="00C376CE"/>
    <w:rsid w:val="00C41AC6"/>
    <w:rsid w:val="00C450A0"/>
    <w:rsid w:val="00C63F1B"/>
    <w:rsid w:val="00C662F4"/>
    <w:rsid w:val="00C67896"/>
    <w:rsid w:val="00C70F7C"/>
    <w:rsid w:val="00C73B69"/>
    <w:rsid w:val="00C7578C"/>
    <w:rsid w:val="00C82A08"/>
    <w:rsid w:val="00C841F9"/>
    <w:rsid w:val="00C85BD1"/>
    <w:rsid w:val="00C8661F"/>
    <w:rsid w:val="00C872DD"/>
    <w:rsid w:val="00C91DD2"/>
    <w:rsid w:val="00C924B6"/>
    <w:rsid w:val="00C97838"/>
    <w:rsid w:val="00CA3354"/>
    <w:rsid w:val="00CA5B0D"/>
    <w:rsid w:val="00CA71DC"/>
    <w:rsid w:val="00CA78A1"/>
    <w:rsid w:val="00CB075E"/>
    <w:rsid w:val="00CB11C2"/>
    <w:rsid w:val="00CB21FF"/>
    <w:rsid w:val="00CB480C"/>
    <w:rsid w:val="00CC1725"/>
    <w:rsid w:val="00CC314B"/>
    <w:rsid w:val="00CC4AEC"/>
    <w:rsid w:val="00CC4EEE"/>
    <w:rsid w:val="00CD0107"/>
    <w:rsid w:val="00CD0D02"/>
    <w:rsid w:val="00CD1BD3"/>
    <w:rsid w:val="00CD4975"/>
    <w:rsid w:val="00CD4E49"/>
    <w:rsid w:val="00CE0390"/>
    <w:rsid w:val="00CE12ED"/>
    <w:rsid w:val="00CE340C"/>
    <w:rsid w:val="00CE5FD8"/>
    <w:rsid w:val="00CE6624"/>
    <w:rsid w:val="00CF4984"/>
    <w:rsid w:val="00CF5A41"/>
    <w:rsid w:val="00CF7DCD"/>
    <w:rsid w:val="00D015ED"/>
    <w:rsid w:val="00D01AB1"/>
    <w:rsid w:val="00D02B01"/>
    <w:rsid w:val="00D04657"/>
    <w:rsid w:val="00D04C6A"/>
    <w:rsid w:val="00D0505D"/>
    <w:rsid w:val="00D10B44"/>
    <w:rsid w:val="00D10D0E"/>
    <w:rsid w:val="00D117F6"/>
    <w:rsid w:val="00D15CC9"/>
    <w:rsid w:val="00D22D04"/>
    <w:rsid w:val="00D27C57"/>
    <w:rsid w:val="00D363C4"/>
    <w:rsid w:val="00D36836"/>
    <w:rsid w:val="00D36F96"/>
    <w:rsid w:val="00D377A8"/>
    <w:rsid w:val="00D40545"/>
    <w:rsid w:val="00D4067D"/>
    <w:rsid w:val="00D4233E"/>
    <w:rsid w:val="00D43CB4"/>
    <w:rsid w:val="00D577E6"/>
    <w:rsid w:val="00D60CB7"/>
    <w:rsid w:val="00D61B8C"/>
    <w:rsid w:val="00D61DC3"/>
    <w:rsid w:val="00D62354"/>
    <w:rsid w:val="00D62402"/>
    <w:rsid w:val="00D624B8"/>
    <w:rsid w:val="00D72FEB"/>
    <w:rsid w:val="00D7576D"/>
    <w:rsid w:val="00D77BD9"/>
    <w:rsid w:val="00D80366"/>
    <w:rsid w:val="00D803F4"/>
    <w:rsid w:val="00D8613D"/>
    <w:rsid w:val="00D93248"/>
    <w:rsid w:val="00D938B4"/>
    <w:rsid w:val="00D93EDB"/>
    <w:rsid w:val="00D957E0"/>
    <w:rsid w:val="00DA0021"/>
    <w:rsid w:val="00DA07F7"/>
    <w:rsid w:val="00DA1083"/>
    <w:rsid w:val="00DA3548"/>
    <w:rsid w:val="00DB48AA"/>
    <w:rsid w:val="00DB60FE"/>
    <w:rsid w:val="00DB6C69"/>
    <w:rsid w:val="00DC0CEC"/>
    <w:rsid w:val="00DC4071"/>
    <w:rsid w:val="00DC5915"/>
    <w:rsid w:val="00DC7842"/>
    <w:rsid w:val="00DD27D8"/>
    <w:rsid w:val="00DD61F1"/>
    <w:rsid w:val="00DE2A16"/>
    <w:rsid w:val="00DF002F"/>
    <w:rsid w:val="00DF461D"/>
    <w:rsid w:val="00DF6A46"/>
    <w:rsid w:val="00E123DF"/>
    <w:rsid w:val="00E14D97"/>
    <w:rsid w:val="00E15C45"/>
    <w:rsid w:val="00E174C8"/>
    <w:rsid w:val="00E21FE0"/>
    <w:rsid w:val="00E2356D"/>
    <w:rsid w:val="00E2741E"/>
    <w:rsid w:val="00E33FA8"/>
    <w:rsid w:val="00E353FD"/>
    <w:rsid w:val="00E404B2"/>
    <w:rsid w:val="00E41017"/>
    <w:rsid w:val="00E42743"/>
    <w:rsid w:val="00E43AD2"/>
    <w:rsid w:val="00E45894"/>
    <w:rsid w:val="00E45D44"/>
    <w:rsid w:val="00E47A7A"/>
    <w:rsid w:val="00E5388D"/>
    <w:rsid w:val="00E53AF5"/>
    <w:rsid w:val="00E53BA5"/>
    <w:rsid w:val="00E55840"/>
    <w:rsid w:val="00E579D8"/>
    <w:rsid w:val="00E57F55"/>
    <w:rsid w:val="00E602A9"/>
    <w:rsid w:val="00E61F98"/>
    <w:rsid w:val="00E63A2F"/>
    <w:rsid w:val="00E665DC"/>
    <w:rsid w:val="00E74B87"/>
    <w:rsid w:val="00E8079A"/>
    <w:rsid w:val="00E81058"/>
    <w:rsid w:val="00E82047"/>
    <w:rsid w:val="00E844A4"/>
    <w:rsid w:val="00E84E44"/>
    <w:rsid w:val="00E86749"/>
    <w:rsid w:val="00E86AF1"/>
    <w:rsid w:val="00E87C5E"/>
    <w:rsid w:val="00E925E3"/>
    <w:rsid w:val="00E936A0"/>
    <w:rsid w:val="00E945D7"/>
    <w:rsid w:val="00E958A8"/>
    <w:rsid w:val="00E97F4D"/>
    <w:rsid w:val="00EA0DDB"/>
    <w:rsid w:val="00EB0872"/>
    <w:rsid w:val="00EB146A"/>
    <w:rsid w:val="00EB57BF"/>
    <w:rsid w:val="00EB6117"/>
    <w:rsid w:val="00EB6C39"/>
    <w:rsid w:val="00EC1259"/>
    <w:rsid w:val="00EC3C91"/>
    <w:rsid w:val="00EC3FA5"/>
    <w:rsid w:val="00ED2407"/>
    <w:rsid w:val="00ED32C7"/>
    <w:rsid w:val="00ED32CA"/>
    <w:rsid w:val="00ED5C6D"/>
    <w:rsid w:val="00ED6A25"/>
    <w:rsid w:val="00EE011F"/>
    <w:rsid w:val="00EE108A"/>
    <w:rsid w:val="00EE29F5"/>
    <w:rsid w:val="00EF0304"/>
    <w:rsid w:val="00EF6676"/>
    <w:rsid w:val="00F01014"/>
    <w:rsid w:val="00F02C94"/>
    <w:rsid w:val="00F05103"/>
    <w:rsid w:val="00F073BC"/>
    <w:rsid w:val="00F1698D"/>
    <w:rsid w:val="00F215FB"/>
    <w:rsid w:val="00F30961"/>
    <w:rsid w:val="00F3589B"/>
    <w:rsid w:val="00F37FE3"/>
    <w:rsid w:val="00F41A77"/>
    <w:rsid w:val="00F43420"/>
    <w:rsid w:val="00F44627"/>
    <w:rsid w:val="00F4468F"/>
    <w:rsid w:val="00F476A3"/>
    <w:rsid w:val="00F51549"/>
    <w:rsid w:val="00F52995"/>
    <w:rsid w:val="00F52C85"/>
    <w:rsid w:val="00F53AF2"/>
    <w:rsid w:val="00F562C8"/>
    <w:rsid w:val="00F568B3"/>
    <w:rsid w:val="00F622F5"/>
    <w:rsid w:val="00F66AE7"/>
    <w:rsid w:val="00F66F6E"/>
    <w:rsid w:val="00F6755C"/>
    <w:rsid w:val="00F67D13"/>
    <w:rsid w:val="00F67F84"/>
    <w:rsid w:val="00F72287"/>
    <w:rsid w:val="00F7480D"/>
    <w:rsid w:val="00F75965"/>
    <w:rsid w:val="00F87C4C"/>
    <w:rsid w:val="00F87EAB"/>
    <w:rsid w:val="00F90529"/>
    <w:rsid w:val="00F90E54"/>
    <w:rsid w:val="00F9136C"/>
    <w:rsid w:val="00F92405"/>
    <w:rsid w:val="00F96CAF"/>
    <w:rsid w:val="00FA17E8"/>
    <w:rsid w:val="00FA62CB"/>
    <w:rsid w:val="00FB03E5"/>
    <w:rsid w:val="00FB136E"/>
    <w:rsid w:val="00FB1BB2"/>
    <w:rsid w:val="00FB3A4E"/>
    <w:rsid w:val="00FB3DFD"/>
    <w:rsid w:val="00FB57CA"/>
    <w:rsid w:val="00FC06B0"/>
    <w:rsid w:val="00FC13A9"/>
    <w:rsid w:val="00FC213A"/>
    <w:rsid w:val="00FC2C09"/>
    <w:rsid w:val="00FC7C09"/>
    <w:rsid w:val="00FD3A38"/>
    <w:rsid w:val="00FD3CB8"/>
    <w:rsid w:val="00FD5292"/>
    <w:rsid w:val="00FD5C6A"/>
    <w:rsid w:val="00FE14A0"/>
    <w:rsid w:val="00FE47E1"/>
    <w:rsid w:val="00FE5EAC"/>
    <w:rsid w:val="00FE61F2"/>
    <w:rsid w:val="00FF184D"/>
    <w:rsid w:val="00FF1E61"/>
    <w:rsid w:val="00FF434F"/>
    <w:rsid w:val="00FF440B"/>
    <w:rsid w:val="00FF4430"/>
    <w:rsid w:val="00FF62C5"/>
    <w:rsid w:val="00FF637C"/>
    <w:rsid w:val="0197A2E0"/>
    <w:rsid w:val="01B0206C"/>
    <w:rsid w:val="02116801"/>
    <w:rsid w:val="021D693B"/>
    <w:rsid w:val="02D84338"/>
    <w:rsid w:val="02FC4FF1"/>
    <w:rsid w:val="0334D245"/>
    <w:rsid w:val="034E09E6"/>
    <w:rsid w:val="038D38F5"/>
    <w:rsid w:val="043F2960"/>
    <w:rsid w:val="0482E713"/>
    <w:rsid w:val="055E33DD"/>
    <w:rsid w:val="058833D3"/>
    <w:rsid w:val="0645FABC"/>
    <w:rsid w:val="06F53E3D"/>
    <w:rsid w:val="077D28CE"/>
    <w:rsid w:val="07F41C2A"/>
    <w:rsid w:val="081DAA3C"/>
    <w:rsid w:val="08605148"/>
    <w:rsid w:val="0862BADF"/>
    <w:rsid w:val="08CD120C"/>
    <w:rsid w:val="08D5C373"/>
    <w:rsid w:val="09104908"/>
    <w:rsid w:val="093C463D"/>
    <w:rsid w:val="09B56AC7"/>
    <w:rsid w:val="0A857BD9"/>
    <w:rsid w:val="0ABF1C30"/>
    <w:rsid w:val="0B2F31E8"/>
    <w:rsid w:val="0CC3C23D"/>
    <w:rsid w:val="0CD13BCF"/>
    <w:rsid w:val="0D55E7C2"/>
    <w:rsid w:val="0D797D51"/>
    <w:rsid w:val="0D97DCB7"/>
    <w:rsid w:val="0D9F6AA9"/>
    <w:rsid w:val="0DB4FD61"/>
    <w:rsid w:val="0DD006B3"/>
    <w:rsid w:val="0DE3E160"/>
    <w:rsid w:val="0E88FB6A"/>
    <w:rsid w:val="0EB92160"/>
    <w:rsid w:val="0EDB4A5A"/>
    <w:rsid w:val="0EF64818"/>
    <w:rsid w:val="0FB92B51"/>
    <w:rsid w:val="1081CBF7"/>
    <w:rsid w:val="112D6672"/>
    <w:rsid w:val="117F141C"/>
    <w:rsid w:val="11A275C1"/>
    <w:rsid w:val="1232A82D"/>
    <w:rsid w:val="12345F1D"/>
    <w:rsid w:val="12384841"/>
    <w:rsid w:val="12444F04"/>
    <w:rsid w:val="12B32FBA"/>
    <w:rsid w:val="12C63406"/>
    <w:rsid w:val="12CF7784"/>
    <w:rsid w:val="138E7924"/>
    <w:rsid w:val="13ED617E"/>
    <w:rsid w:val="143486F7"/>
    <w:rsid w:val="149F57F0"/>
    <w:rsid w:val="14EB1141"/>
    <w:rsid w:val="150866D4"/>
    <w:rsid w:val="152835E5"/>
    <w:rsid w:val="152D345C"/>
    <w:rsid w:val="15928FCF"/>
    <w:rsid w:val="15A72ED3"/>
    <w:rsid w:val="170D0612"/>
    <w:rsid w:val="1731A920"/>
    <w:rsid w:val="174E114A"/>
    <w:rsid w:val="1761B479"/>
    <w:rsid w:val="17705F66"/>
    <w:rsid w:val="17D34C26"/>
    <w:rsid w:val="180DBD69"/>
    <w:rsid w:val="18107278"/>
    <w:rsid w:val="18556CF8"/>
    <w:rsid w:val="19420BA9"/>
    <w:rsid w:val="1A443726"/>
    <w:rsid w:val="1A71799A"/>
    <w:rsid w:val="1AE238A6"/>
    <w:rsid w:val="1B6EB509"/>
    <w:rsid w:val="1C2A2646"/>
    <w:rsid w:val="1C3F7B1E"/>
    <w:rsid w:val="1C61021D"/>
    <w:rsid w:val="1CBC50B4"/>
    <w:rsid w:val="1D169C73"/>
    <w:rsid w:val="1E0A5587"/>
    <w:rsid w:val="1E6E3B03"/>
    <w:rsid w:val="1FD0CE2D"/>
    <w:rsid w:val="201176A9"/>
    <w:rsid w:val="20AA1B22"/>
    <w:rsid w:val="21865363"/>
    <w:rsid w:val="21CB3390"/>
    <w:rsid w:val="23028F39"/>
    <w:rsid w:val="25513ADC"/>
    <w:rsid w:val="25FB3964"/>
    <w:rsid w:val="2693F08D"/>
    <w:rsid w:val="279FB53C"/>
    <w:rsid w:val="287CBB1D"/>
    <w:rsid w:val="2978D315"/>
    <w:rsid w:val="29FF7424"/>
    <w:rsid w:val="2A040067"/>
    <w:rsid w:val="2AA6491E"/>
    <w:rsid w:val="2B6A1814"/>
    <w:rsid w:val="2B6C7E70"/>
    <w:rsid w:val="2B6C8BC5"/>
    <w:rsid w:val="2C5028A4"/>
    <w:rsid w:val="2C7055B2"/>
    <w:rsid w:val="2C845273"/>
    <w:rsid w:val="2D282DE7"/>
    <w:rsid w:val="2D4A5645"/>
    <w:rsid w:val="2E3F536B"/>
    <w:rsid w:val="2E4A4C1F"/>
    <w:rsid w:val="2EBF1713"/>
    <w:rsid w:val="2EE26722"/>
    <w:rsid w:val="2F8E9032"/>
    <w:rsid w:val="2FB74F57"/>
    <w:rsid w:val="30D501DB"/>
    <w:rsid w:val="30DC4144"/>
    <w:rsid w:val="30DC4B19"/>
    <w:rsid w:val="30DE29C7"/>
    <w:rsid w:val="312B3B3D"/>
    <w:rsid w:val="31EC5EDC"/>
    <w:rsid w:val="329543BF"/>
    <w:rsid w:val="339F6AE0"/>
    <w:rsid w:val="346562D3"/>
    <w:rsid w:val="34EC2D83"/>
    <w:rsid w:val="34FC3F82"/>
    <w:rsid w:val="352246B9"/>
    <w:rsid w:val="35313028"/>
    <w:rsid w:val="35EE0414"/>
    <w:rsid w:val="3683087F"/>
    <w:rsid w:val="36B457C6"/>
    <w:rsid w:val="36F2AD60"/>
    <w:rsid w:val="372C27DE"/>
    <w:rsid w:val="37562FDE"/>
    <w:rsid w:val="37637F0E"/>
    <w:rsid w:val="3821E1BA"/>
    <w:rsid w:val="39438BBD"/>
    <w:rsid w:val="39530B6C"/>
    <w:rsid w:val="399BA078"/>
    <w:rsid w:val="3A191450"/>
    <w:rsid w:val="3B9340E2"/>
    <w:rsid w:val="3C3D655C"/>
    <w:rsid w:val="3C647B4D"/>
    <w:rsid w:val="3CE9AB87"/>
    <w:rsid w:val="3D100E37"/>
    <w:rsid w:val="3DC69DAB"/>
    <w:rsid w:val="3E07BABC"/>
    <w:rsid w:val="3E7C45F7"/>
    <w:rsid w:val="3EAB1E08"/>
    <w:rsid w:val="3EB43FF8"/>
    <w:rsid w:val="3F17428F"/>
    <w:rsid w:val="3FB45881"/>
    <w:rsid w:val="40817082"/>
    <w:rsid w:val="40BB6B32"/>
    <w:rsid w:val="410EE893"/>
    <w:rsid w:val="41464524"/>
    <w:rsid w:val="41C4261D"/>
    <w:rsid w:val="421313C3"/>
    <w:rsid w:val="42634B6F"/>
    <w:rsid w:val="43C10346"/>
    <w:rsid w:val="43E13A71"/>
    <w:rsid w:val="44DF1057"/>
    <w:rsid w:val="45418AFC"/>
    <w:rsid w:val="455B67FE"/>
    <w:rsid w:val="45BF38A0"/>
    <w:rsid w:val="46473F3C"/>
    <w:rsid w:val="467E18B6"/>
    <w:rsid w:val="46F2753B"/>
    <w:rsid w:val="475F6B28"/>
    <w:rsid w:val="47A16E12"/>
    <w:rsid w:val="48C4225D"/>
    <w:rsid w:val="49B26895"/>
    <w:rsid w:val="4AB4B22F"/>
    <w:rsid w:val="4AC28B3B"/>
    <w:rsid w:val="4AD80CBA"/>
    <w:rsid w:val="4B3E2E80"/>
    <w:rsid w:val="4B8B754C"/>
    <w:rsid w:val="4BD6F852"/>
    <w:rsid w:val="4CD8739E"/>
    <w:rsid w:val="4D0D44CB"/>
    <w:rsid w:val="4D2F39E2"/>
    <w:rsid w:val="4D302FCB"/>
    <w:rsid w:val="4D82087B"/>
    <w:rsid w:val="4DF46871"/>
    <w:rsid w:val="4E9EBD55"/>
    <w:rsid w:val="4EDAEFE2"/>
    <w:rsid w:val="4FC4177D"/>
    <w:rsid w:val="50596FE0"/>
    <w:rsid w:val="50E65493"/>
    <w:rsid w:val="510A67DD"/>
    <w:rsid w:val="51263CA3"/>
    <w:rsid w:val="51DB3BF5"/>
    <w:rsid w:val="52972BF3"/>
    <w:rsid w:val="52E623B1"/>
    <w:rsid w:val="53391C86"/>
    <w:rsid w:val="53EA25CA"/>
    <w:rsid w:val="5407543F"/>
    <w:rsid w:val="54522E53"/>
    <w:rsid w:val="549A4A45"/>
    <w:rsid w:val="54FC4C9B"/>
    <w:rsid w:val="55AE0106"/>
    <w:rsid w:val="572C0C09"/>
    <w:rsid w:val="574D2BF4"/>
    <w:rsid w:val="57A7215B"/>
    <w:rsid w:val="57B74DD8"/>
    <w:rsid w:val="57FF4FD1"/>
    <w:rsid w:val="58660690"/>
    <w:rsid w:val="594A4F83"/>
    <w:rsid w:val="59CE6287"/>
    <w:rsid w:val="5B3E032A"/>
    <w:rsid w:val="5B6F4A8F"/>
    <w:rsid w:val="5B7E119D"/>
    <w:rsid w:val="5B805BD7"/>
    <w:rsid w:val="5BC522BB"/>
    <w:rsid w:val="5C8CE36A"/>
    <w:rsid w:val="5E7E4392"/>
    <w:rsid w:val="5F7F5C2C"/>
    <w:rsid w:val="5F81A81B"/>
    <w:rsid w:val="5FAC0828"/>
    <w:rsid w:val="5FB15725"/>
    <w:rsid w:val="607E68BA"/>
    <w:rsid w:val="60AC41D6"/>
    <w:rsid w:val="61B10A6E"/>
    <w:rsid w:val="61BD3266"/>
    <w:rsid w:val="62090418"/>
    <w:rsid w:val="62E66850"/>
    <w:rsid w:val="63BD6C09"/>
    <w:rsid w:val="63CC7BFB"/>
    <w:rsid w:val="641F17EC"/>
    <w:rsid w:val="65A05F4C"/>
    <w:rsid w:val="65B44FCE"/>
    <w:rsid w:val="66074F75"/>
    <w:rsid w:val="668E77F9"/>
    <w:rsid w:val="673D26E6"/>
    <w:rsid w:val="689B6077"/>
    <w:rsid w:val="692AEDA1"/>
    <w:rsid w:val="6988AA90"/>
    <w:rsid w:val="69A62A90"/>
    <w:rsid w:val="69EC15D6"/>
    <w:rsid w:val="6A62545F"/>
    <w:rsid w:val="6A767148"/>
    <w:rsid w:val="6A83449E"/>
    <w:rsid w:val="6AC7EDA2"/>
    <w:rsid w:val="6C294B7B"/>
    <w:rsid w:val="6C6A4E6D"/>
    <w:rsid w:val="6CB7AB59"/>
    <w:rsid w:val="6D39770E"/>
    <w:rsid w:val="6DB12CE1"/>
    <w:rsid w:val="6DBB7312"/>
    <w:rsid w:val="6DEECB21"/>
    <w:rsid w:val="6E0AA6C9"/>
    <w:rsid w:val="6E401DF3"/>
    <w:rsid w:val="6E791F84"/>
    <w:rsid w:val="6F3D30EE"/>
    <w:rsid w:val="6FCD995C"/>
    <w:rsid w:val="6FD0C761"/>
    <w:rsid w:val="6FE620CE"/>
    <w:rsid w:val="7025D2E6"/>
    <w:rsid w:val="706E02C8"/>
    <w:rsid w:val="70956B27"/>
    <w:rsid w:val="70A04FBC"/>
    <w:rsid w:val="715C6F4A"/>
    <w:rsid w:val="732E0084"/>
    <w:rsid w:val="7354DD73"/>
    <w:rsid w:val="73666F0F"/>
    <w:rsid w:val="73C8278A"/>
    <w:rsid w:val="742F49FE"/>
    <w:rsid w:val="749B7493"/>
    <w:rsid w:val="757D0995"/>
    <w:rsid w:val="75F16C7A"/>
    <w:rsid w:val="79773031"/>
    <w:rsid w:val="7AA437D8"/>
    <w:rsid w:val="7AD534FC"/>
    <w:rsid w:val="7C019A1B"/>
    <w:rsid w:val="7C5C7CC3"/>
    <w:rsid w:val="7CFE1373"/>
    <w:rsid w:val="7D4C2A27"/>
    <w:rsid w:val="7D6C035C"/>
    <w:rsid w:val="7D8F1D13"/>
    <w:rsid w:val="7D964A88"/>
    <w:rsid w:val="7D9A139F"/>
    <w:rsid w:val="7DB00B43"/>
    <w:rsid w:val="7E0861B2"/>
    <w:rsid w:val="7ECC5C86"/>
    <w:rsid w:val="7EEE279A"/>
    <w:rsid w:val="7F2DC3CD"/>
    <w:rsid w:val="7F67C7B4"/>
    <w:rsid w:val="7FC03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E095E50"/>
  <w15:docId w15:val="{10D17442-2B11-4C16-B6F3-E333BC0CE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7" w:qFormat="1"/>
    <w:lsdException w:name="index 8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header" w:qFormat="1"/>
    <w:lsdException w:name="footer" w:qFormat="1"/>
    <w:lsdException w:name="caption" w:semiHidden="1" w:unhideWhenUsed="1" w:qFormat="1"/>
    <w:lsdException w:name="annotation reference" w:qFormat="1"/>
    <w:lsdException w:name="endnote text" w:qFormat="1"/>
    <w:lsdException w:name="macro" w:qFormat="1"/>
    <w:lsdException w:name="List" w:qFormat="1"/>
    <w:lsdException w:name="List Number 3" w:qFormat="1"/>
    <w:lsdException w:name="List Number 4" w:qFormat="1"/>
    <w:lsdException w:name="List Number 5" w:qFormat="1"/>
    <w:lsdException w:name="Title" w:qFormat="1"/>
    <w:lsdException w:name="Closing" w:qFormat="1"/>
    <w:lsdException w:name="Signature" w:qFormat="1"/>
    <w:lsdException w:name="Default Paragraph Font" w:semiHidden="1" w:qFormat="1"/>
    <w:lsdException w:name="Body Text" w:qFormat="1"/>
    <w:lsdException w:name="Body Text Indent" w:qFormat="1"/>
    <w:lsdException w:name="List Continue" w:qFormat="1"/>
    <w:lsdException w:name="Subtitle" w:qFormat="1"/>
    <w:lsdException w:name="Salutation" w:qFormat="1"/>
    <w:lsdException w:name="Date" w:qFormat="1"/>
    <w:lsdException w:name="Body Text First Indent" w:qFormat="1"/>
    <w:lsdException w:name="Body Text First Indent 2" w:qFormat="1"/>
    <w:lsdException w:name="Body Text 2" w:qFormat="1"/>
    <w:lsdException w:name="Body Text 3" w:qFormat="1"/>
    <w:lsdException w:name="Block Text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 w:qFormat="1"/>
    <w:lsdException w:name="Table Classic 3" w:semiHidden="1" w:unhideWhenUsed="1"/>
    <w:lsdException w:name="Table Classic 4" w:semiHidden="1" w:unhideWhenUsed="1" w:qFormat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 w:qFormat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 w:qFormat="1"/>
    <w:lsdException w:name="Table Grid 5" w:semiHidden="1" w:unhideWhenUsed="1"/>
    <w:lsdException w:name="Table Grid 6" w:semiHidden="1" w:unhideWhenUsed="1" w:qFormat="1"/>
    <w:lsdException w:name="Table Grid 7" w:semiHidden="1" w:unhideWhenUsed="1" w:qFormat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 w:qFormat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76" w:lineRule="auto"/>
    </w:pPr>
    <w:rPr>
      <w:rFonts w:eastAsia="Arial" w:cs="Arial"/>
      <w:sz w:val="24"/>
      <w:szCs w:val="22"/>
      <w:lang w:val="vi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400" w:after="120"/>
      <w:outlineLvl w:val="0"/>
    </w:pPr>
    <w:rPr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360" w:after="120"/>
      <w:outlineLvl w:val="1"/>
    </w:pPr>
    <w:rPr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320" w:after="80"/>
      <w:outlineLvl w:val="2"/>
    </w:pPr>
    <w:rPr>
      <w:b/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qFormat/>
    <w:pPr>
      <w:keepNext/>
      <w:keepLines/>
      <w:spacing w:before="280" w:after="80"/>
      <w:outlineLvl w:val="3"/>
    </w:pPr>
    <w:rPr>
      <w:b/>
      <w:color w:val="666666"/>
      <w:sz w:val="26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Heading6">
    <w:name w:val="heading 6"/>
    <w:basedOn w:val="Normal"/>
    <w:next w:val="Normal"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qFormat/>
    <w:rPr>
      <w:color w:val="800080"/>
      <w:u w:val="single"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Code">
    <w:name w:val="HTML Code"/>
    <w:basedOn w:val="DefaultParagraphFont"/>
    <w:qFormat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eastAsia="zh-CN"/>
    </w:rPr>
  </w:style>
  <w:style w:type="paragraph" w:styleId="Subtitle">
    <w:name w:val="Subtitle"/>
    <w:basedOn w:val="Normal"/>
    <w:next w:val="Normal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TOC1">
    <w:name w:val="toc 1"/>
    <w:basedOn w:val="Normal"/>
    <w:next w:val="Normal"/>
    <w:uiPriority w:val="39"/>
    <w:qFormat/>
  </w:style>
  <w:style w:type="paragraph" w:styleId="TOC2">
    <w:name w:val="toc 2"/>
    <w:basedOn w:val="Normal"/>
    <w:next w:val="Normal"/>
    <w:uiPriority w:val="39"/>
    <w:qFormat/>
    <w:pPr>
      <w:ind w:leftChars="200" w:left="420"/>
    </w:pPr>
  </w:style>
  <w:style w:type="paragraph" w:styleId="TOC3">
    <w:name w:val="toc 3"/>
    <w:basedOn w:val="Normal"/>
    <w:next w:val="Normal"/>
    <w:uiPriority w:val="39"/>
    <w:qFormat/>
    <w:pPr>
      <w:ind w:leftChars="400" w:left="840"/>
    </w:pPr>
  </w:style>
  <w:style w:type="paragraph" w:styleId="TOC4">
    <w:name w:val="toc 4"/>
    <w:basedOn w:val="Normal"/>
    <w:next w:val="Normal"/>
    <w:uiPriority w:val="39"/>
    <w:qFormat/>
    <w:pPr>
      <w:ind w:leftChars="600" w:left="1260"/>
    </w:p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iu3">
    <w:name w:val="Kiểu3"/>
    <w:basedOn w:val="Kiu1"/>
    <w:qFormat/>
    <w:pPr>
      <w:numPr>
        <w:ilvl w:val="1"/>
      </w:numPr>
    </w:pPr>
    <w:rPr>
      <w:sz w:val="36"/>
      <w:lang w:val="en-US"/>
    </w:rPr>
  </w:style>
  <w:style w:type="paragraph" w:customStyle="1" w:styleId="Kiu1">
    <w:name w:val="Kiểu1"/>
    <w:basedOn w:val="Heading1"/>
    <w:qFormat/>
    <w:pPr>
      <w:numPr>
        <w:numId w:val="1"/>
      </w:numPr>
      <w:spacing w:line="360" w:lineRule="auto"/>
    </w:pPr>
    <w:rPr>
      <w:i/>
      <w:color w:val="C00000"/>
      <w:sz w:val="72"/>
    </w:rPr>
  </w:style>
  <w:style w:type="paragraph" w:customStyle="1" w:styleId="Kiu4">
    <w:name w:val="Kiểu4"/>
    <w:basedOn w:val="Kiu3"/>
    <w:qFormat/>
    <w:pPr>
      <w:numPr>
        <w:ilvl w:val="2"/>
      </w:numPr>
    </w:pPr>
    <w:rPr>
      <w:sz w:val="32"/>
    </w:rPr>
  </w:style>
  <w:style w:type="paragraph" w:customStyle="1" w:styleId="Kiu5">
    <w:name w:val="Kiểu5"/>
    <w:basedOn w:val="Kiu4"/>
    <w:qFormat/>
    <w:pPr>
      <w:numPr>
        <w:ilvl w:val="3"/>
      </w:numPr>
      <w:outlineLvl w:val="2"/>
    </w:pPr>
  </w:style>
  <w:style w:type="paragraph" w:customStyle="1" w:styleId="Kiu6">
    <w:name w:val="Kiểu6"/>
    <w:basedOn w:val="Kiu5"/>
    <w:qFormat/>
    <w:pPr>
      <w:numPr>
        <w:ilvl w:val="4"/>
      </w:numPr>
    </w:pPr>
  </w:style>
  <w:style w:type="paragraph" w:customStyle="1" w:styleId="bnhthng2">
    <w:name w:val="bình thường 2"/>
    <w:basedOn w:val="Normal"/>
    <w:qFormat/>
    <w:rsid w:val="00FB1BB2"/>
    <w:pPr>
      <w:jc w:val="both"/>
    </w:pPr>
    <w:rPr>
      <w:sz w:val="28"/>
      <w:lang w:val="en-US"/>
    </w:rPr>
  </w:style>
  <w:style w:type="table" w:customStyle="1" w:styleId="Style69">
    <w:name w:val="_Style 69"/>
    <w:basedOn w:val="TableNormal"/>
    <w:qFormat/>
    <w:tblPr>
      <w:tblCellMar>
        <w:left w:w="0" w:type="dxa"/>
        <w:right w:w="0" w:type="dxa"/>
      </w:tblCellMar>
    </w:tblPr>
    <w:tcPr>
      <w:shd w:val="clear" w:color="auto" w:fill="FFFFFF"/>
    </w:tc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styleId="UnresolvedMention">
    <w:name w:val="Unresolved Mention"/>
    <w:basedOn w:val="DefaultParagraphFont"/>
    <w:uiPriority w:val="99"/>
    <w:semiHidden/>
    <w:unhideWhenUsed/>
    <w:rsid w:val="00417012"/>
    <w:rPr>
      <w:color w:val="605E5C"/>
      <w:shd w:val="clear" w:color="auto" w:fill="E1DFDD"/>
    </w:rPr>
  </w:style>
  <w:style w:type="character" w:styleId="BookTitle">
    <w:name w:val="Book Title"/>
    <w:basedOn w:val="DefaultParagraphFont"/>
    <w:uiPriority w:val="33"/>
    <w:qFormat/>
    <w:rsid w:val="00812F6A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812F6A"/>
    <w:pPr>
      <w:spacing w:after="160" w:line="259" w:lineRule="auto"/>
      <w:ind w:left="720"/>
      <w:contextualSpacing/>
    </w:pPr>
    <w:rPr>
      <w:rFonts w:eastAsiaTheme="minorHAnsi" w:cstheme="minorBidi"/>
      <w:sz w:val="28"/>
      <w:lang w:val="vi-VN"/>
    </w:rPr>
  </w:style>
  <w:style w:type="table" w:styleId="GridTable4-Accent1">
    <w:name w:val="Grid Table 4 Accent 1"/>
    <w:basedOn w:val="TableNormal"/>
    <w:uiPriority w:val="49"/>
    <w:rsid w:val="00F562C8"/>
    <w:rPr>
      <w:rFonts w:asciiTheme="minorHAnsi" w:eastAsiaTheme="minorHAnsi" w:hAnsiTheme="minorHAnsi" w:cstheme="minorBidi"/>
      <w:sz w:val="22"/>
      <w:szCs w:val="22"/>
      <w:lang w:val="vi-VN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BC765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character" w:customStyle="1" w:styleId="Heading1Char">
    <w:name w:val="Heading 1 Char"/>
    <w:basedOn w:val="DefaultParagraphFont"/>
    <w:link w:val="Heading1"/>
    <w:rsid w:val="00F72287"/>
    <w:rPr>
      <w:rFonts w:eastAsia="Arial" w:cs="Arial"/>
      <w:b/>
      <w:sz w:val="40"/>
      <w:szCs w:val="40"/>
      <w:lang w:val="vi"/>
    </w:rPr>
  </w:style>
  <w:style w:type="character" w:customStyle="1" w:styleId="Heading2Char">
    <w:name w:val="Heading 2 Char"/>
    <w:basedOn w:val="DefaultParagraphFont"/>
    <w:link w:val="Heading2"/>
    <w:rsid w:val="00F72287"/>
    <w:rPr>
      <w:rFonts w:eastAsia="Arial" w:cs="Arial"/>
      <w:b/>
      <w:sz w:val="28"/>
      <w:szCs w:val="32"/>
      <w:lang w:val="vi"/>
    </w:rPr>
  </w:style>
  <w:style w:type="character" w:customStyle="1" w:styleId="Heading3Char">
    <w:name w:val="Heading 3 Char"/>
    <w:basedOn w:val="DefaultParagraphFont"/>
    <w:link w:val="Heading3"/>
    <w:rsid w:val="00F72287"/>
    <w:rPr>
      <w:rFonts w:eastAsia="Arial" w:cs="Arial"/>
      <w:b/>
      <w:color w:val="434343"/>
      <w:sz w:val="28"/>
      <w:szCs w:val="28"/>
      <w:lang w:val="vi"/>
    </w:rPr>
  </w:style>
  <w:style w:type="character" w:customStyle="1" w:styleId="Heading4Char">
    <w:name w:val="Heading 4 Char"/>
    <w:basedOn w:val="DefaultParagraphFont"/>
    <w:link w:val="Heading4"/>
    <w:rsid w:val="00F72287"/>
    <w:rPr>
      <w:rFonts w:eastAsia="Arial" w:cs="Arial"/>
      <w:b/>
      <w:color w:val="666666"/>
      <w:sz w:val="26"/>
      <w:szCs w:val="24"/>
      <w:lang w:val="vi"/>
    </w:rPr>
  </w:style>
  <w:style w:type="paragraph" w:styleId="BalloonText">
    <w:name w:val="Balloon Text"/>
    <w:basedOn w:val="Normal"/>
    <w:link w:val="BalloonTextChar"/>
    <w:qFormat/>
    <w:rsid w:val="00920BC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920BC6"/>
    <w:rPr>
      <w:rFonts w:ascii="Segoe UI" w:eastAsia="Arial" w:hAnsi="Segoe UI" w:cs="Segoe UI"/>
      <w:sz w:val="18"/>
      <w:szCs w:val="18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416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settings" Target="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2" Type="http://schemas.openxmlformats.org/officeDocument/2006/relationships/hyperlink" Target="https://www.kaggle.com/datasets/saicharankomati/dataco-supply-chain-dataset/data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hyperlink" Target="https://learn.microsoft.com/en-us/analysis-services/multidimensional-tutorial/lesson-3-modifying-measures-attributes-and-hierarchies?view=asallproducts-allversions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hyperlink" Target="https://learn.microsoft.com/en-us/analysis-services/multidimensional-tutorial/lesson-4-defining-advanced-attribute-and-dimension-properties?view=asallproducts-allversions." TargetMode="External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hyperlink" Target="https://www.youtube.com/watch?v=Yp8fXLnVCp8&amp;ab_channel=ChucNguyenVan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footer" Target="footer2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6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fontTable" Target="fontTable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62C6DD7-7676-4EDD-949C-B27C055325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5554</Words>
  <Characters>31661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Ngo Thanh Thanh</cp:lastModifiedBy>
  <cp:revision>5</cp:revision>
  <cp:lastPrinted>2024-05-23T06:48:00Z</cp:lastPrinted>
  <dcterms:created xsi:type="dcterms:W3CDTF">2024-05-23T06:47:00Z</dcterms:created>
  <dcterms:modified xsi:type="dcterms:W3CDTF">2024-05-23T06:48:00Z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A377010F3FB54E3ABB13207B2C0DEC50</vt:lpwstr>
  </property>
</Properties>
</file>